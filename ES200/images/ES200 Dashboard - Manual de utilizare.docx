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2" w14:textId="6895344B" w:rsidR="00D656D1" w:rsidRDefault="00000000" w:rsidP="00C77D89">
      <w:pPr>
        <w:widowControl w:val="0"/>
        <w:pBdr>
          <w:top w:val="nil"/>
          <w:left w:val="nil"/>
          <w:bottom w:val="nil"/>
          <w:right w:val="nil"/>
          <w:between w:val="nil"/>
        </w:pBdr>
        <w:spacing w:before="0" w:after="0" w:line="276" w:lineRule="auto"/>
        <w:ind w:left="0" w:hanging="2"/>
        <w:jc w:val="left"/>
      </w:pPr>
      <w:r>
        <w:pict w14:anchorId="657E7B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1" type="#_x0000_t75" style="position:absolute;margin-left:0;margin-top:0;width:50pt;height:50pt;z-index:251661824;visibility:hidden">
            <v:path o:extrusionok="t"/>
            <o:lock v:ext="edit" selection="t"/>
          </v:shape>
        </w:pict>
      </w:r>
      <w:r w:rsidR="00392BA6">
        <w:rPr>
          <w:b/>
        </w:rPr>
        <w:t>MQTT</w:t>
      </w:r>
      <w:r>
        <w:rPr>
          <w:b/>
        </w:rPr>
        <w:t>-</w:t>
      </w:r>
      <w:r>
        <w:rPr>
          <w:noProof/>
        </w:rPr>
        <mc:AlternateContent>
          <mc:Choice Requires="wps">
            <w:drawing>
              <wp:anchor distT="45720" distB="45720" distL="114300" distR="114300" simplePos="0" relativeHeight="251653632" behindDoc="0" locked="0" layoutInCell="1" hidden="0" allowOverlap="1" wp14:anchorId="3D177ED6" wp14:editId="4969A332">
                <wp:simplePos x="0" y="0"/>
                <wp:positionH relativeFrom="column">
                  <wp:posOffset>1</wp:posOffset>
                </wp:positionH>
                <wp:positionV relativeFrom="paragraph">
                  <wp:posOffset>7132320</wp:posOffset>
                </wp:positionV>
                <wp:extent cx="2750820" cy="521970"/>
                <wp:effectExtent l="0" t="0" r="0" b="0"/>
                <wp:wrapSquare wrapText="bothSides" distT="45720" distB="45720" distL="114300" distR="114300"/>
                <wp:docPr id="1056" name="Rectangle 1056"/>
                <wp:cNvGraphicFramePr/>
                <a:graphic xmlns:a="http://schemas.openxmlformats.org/drawingml/2006/main">
                  <a:graphicData uri="http://schemas.microsoft.com/office/word/2010/wordprocessingShape">
                    <wps:wsp>
                      <wps:cNvSpPr/>
                      <wps:spPr>
                        <a:xfrm>
                          <a:off x="3975353" y="3523778"/>
                          <a:ext cx="2741295" cy="512445"/>
                        </a:xfrm>
                        <a:prstGeom prst="rect">
                          <a:avLst/>
                        </a:prstGeom>
                        <a:noFill/>
                        <a:ln w="9525" cap="flat" cmpd="sng">
                          <a:solidFill>
                            <a:srgbClr val="FFFFFF">
                              <a:alpha val="0"/>
                            </a:srgbClr>
                          </a:solidFill>
                          <a:prstDash val="solid"/>
                          <a:miter lim="800000"/>
                          <a:headEnd type="none" w="sm" len="sm"/>
                          <a:tailEnd type="none" w="sm" len="sm"/>
                        </a:ln>
                      </wps:spPr>
                      <wps:txbx>
                        <w:txbxContent>
                          <w:p w14:paraId="6473F8E8" w14:textId="77777777" w:rsidR="00D656D1" w:rsidRDefault="00000000">
                            <w:pPr>
                              <w:spacing w:line="275" w:lineRule="auto"/>
                              <w:ind w:left="1" w:hanging="3"/>
                            </w:pPr>
                            <w:r>
                              <w:rPr>
                                <w:b/>
                                <w:color w:val="333399"/>
                                <w:sz w:val="32"/>
                              </w:rPr>
                              <w:t xml:space="preserve">Manual de utilizare </w:t>
                            </w:r>
                          </w:p>
                          <w:p w14:paraId="5020CC86" w14:textId="77777777" w:rsidR="00D656D1" w:rsidRDefault="00D656D1">
                            <w:pPr>
                              <w:ind w:left="0" w:hanging="2"/>
                            </w:pPr>
                          </w:p>
                        </w:txbxContent>
                      </wps:txbx>
                      <wps:bodyPr spcFirstLastPara="1" wrap="square" lIns="91425" tIns="45700" rIns="91425" bIns="45700" anchor="t" anchorCtr="0">
                        <a:noAutofit/>
                      </wps:bodyPr>
                    </wps:wsp>
                  </a:graphicData>
                </a:graphic>
              </wp:anchor>
            </w:drawing>
          </mc:Choice>
          <mc:Fallback>
            <w:pict>
              <v:rect w14:anchorId="3D177ED6" id="Rectangle 1056" o:spid="_x0000_s1026" style="position:absolute;margin-left:0;margin-top:561.6pt;width:216.6pt;height:41.1pt;z-index:25165363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" filled="f" strokecolor="white">
                <v:stroke startarrowwidth="narrow" startarrowlength="short" endarrowwidth="narrow" endarrowlength="short" opacity="0"/>
                <v:textbox inset="2.53958mm,1.2694mm,2.53958mm,1.2694mm">
                  <w:txbxContent>
                    <w:p w14:paraId="6473F8E8" w14:textId="77777777" w:rsidR="00D656D1" w:rsidRDefault="00000000">
                      <w:pPr>
                        <w:spacing w:line="275" w:lineRule="auto"/>
                        <w:ind w:left="1" w:hanging="3"/>
                      </w:pPr>
                      <w:r>
                        <w:rPr>
                          <w:b/>
                          <w:color w:val="333399"/>
                          <w:sz w:val="32"/>
                        </w:rPr>
                        <w:t xml:space="preserve">Manual de utilizare </w:t>
                      </w:r>
                    </w:p>
                    <w:p w14:paraId="5020CC86" w14:textId="77777777" w:rsidR="00D656D1" w:rsidRDefault="00D656D1">
                      <w:pPr>
                        <w:ind w:left="0" w:hanging="2"/>
                      </w:pPr>
                    </w:p>
                  </w:txbxContent>
                </v:textbox>
                <w10:wrap type="square"/>
              </v:rect>
            </w:pict>
          </mc:Fallback>
        </mc:AlternateContent>
      </w:r>
      <w:r>
        <w:rPr>
          <w:noProof/>
        </w:rPr>
        <mc:AlternateContent>
          <mc:Choice Requires="wps">
            <w:drawing>
              <wp:anchor distT="0" distB="0" distL="114300" distR="114300" simplePos="0" relativeHeight="251654656" behindDoc="0" locked="0" layoutInCell="1" hidden="0" allowOverlap="1" wp14:anchorId="74A68BA1" wp14:editId="344790DB">
                <wp:simplePos x="0" y="0"/>
                <wp:positionH relativeFrom="column">
                  <wp:posOffset>-63499</wp:posOffset>
                </wp:positionH>
                <wp:positionV relativeFrom="paragraph">
                  <wp:posOffset>-1866899</wp:posOffset>
                </wp:positionV>
                <wp:extent cx="2988945" cy="672465"/>
                <wp:effectExtent l="0" t="0" r="0" b="0"/>
                <wp:wrapNone/>
                <wp:docPr id="1055" name="Rectangle 1055"/>
                <wp:cNvGraphicFramePr/>
                <a:graphic xmlns:a="http://schemas.openxmlformats.org/drawingml/2006/main">
                  <a:graphicData uri="http://schemas.microsoft.com/office/word/2010/wordprocessingShape">
                    <wps:wsp>
                      <wps:cNvSpPr/>
                      <wps:spPr>
                        <a:xfrm>
                          <a:off x="3856290" y="3448530"/>
                          <a:ext cx="2979420" cy="662940"/>
                        </a:xfrm>
                        <a:prstGeom prst="rect">
                          <a:avLst/>
                        </a:prstGeom>
                        <a:solidFill>
                          <a:srgbClr val="FFF000"/>
                        </a:solidFill>
                        <a:ln>
                          <a:noFill/>
                        </a:ln>
                      </wps:spPr>
                      <wps:txbx>
                        <w:txbxContent>
                          <w:p w14:paraId="5EC7AED5" w14:textId="77777777" w:rsidR="00D656D1" w:rsidRDefault="00000000">
                            <w:pPr>
                              <w:ind w:left="3" w:hanging="5"/>
                            </w:pPr>
                            <w:r>
                              <w:rPr>
                                <w:b/>
                                <w:color w:val="2E2A76"/>
                                <w:sz w:val="50"/>
                              </w:rPr>
                              <w:t xml:space="preserve">ES200 </w:t>
                            </w:r>
                            <w:r>
                              <w:rPr>
                                <w:b/>
                                <w:color w:val="2E2A76"/>
                                <w:sz w:val="50"/>
                              </w:rPr>
                              <w:t>Dashboard</w:t>
                            </w:r>
                          </w:p>
                          <w:p w14:paraId="2D8B0256" w14:textId="77777777" w:rsidR="00D656D1" w:rsidRDefault="00D656D1">
                            <w:pPr>
                              <w:ind w:left="0" w:hanging="2"/>
                            </w:pPr>
                          </w:p>
                        </w:txbxContent>
                      </wps:txbx>
                      <wps:bodyPr spcFirstLastPara="1" wrap="square" lIns="91425" tIns="45700" rIns="91425" bIns="45700" anchor="t" anchorCtr="0">
                        <a:noAutofit/>
                      </wps:bodyPr>
                    </wps:wsp>
                  </a:graphicData>
                </a:graphic>
              </wp:anchor>
            </w:drawing>
          </mc:Choice>
          <mc:Fallback>
            <w:pict>
              <v:rect w14:anchorId="74A68BA1" id="Rectangle 1055" o:spid="_x0000_s1027" style="position:absolute;margin-left:-5pt;margin-top:-147pt;width:235.35pt;height:52.9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" fillcolor="#fff000" stroked="f">
                <v:textbox inset="2.53958mm,1.2694mm,2.53958mm,1.2694mm">
                  <w:txbxContent>
                    <w:p w14:paraId="5EC7AED5" w14:textId="77777777" w:rsidR="00D656D1" w:rsidRDefault="00000000">
                      <w:pPr>
                        <w:ind w:left="3" w:hanging="5"/>
                      </w:pPr>
                      <w:r>
                        <w:rPr>
                          <w:b/>
                          <w:color w:val="2E2A76"/>
                          <w:sz w:val="50"/>
                        </w:rPr>
                        <w:t xml:space="preserve">ES200 </w:t>
                      </w:r>
                      <w:r>
                        <w:rPr>
                          <w:b/>
                          <w:color w:val="2E2A76"/>
                          <w:sz w:val="50"/>
                        </w:rPr>
                        <w:t>Dashboard</w:t>
                      </w:r>
                    </w:p>
                    <w:p w14:paraId="2D8B0256" w14:textId="77777777" w:rsidR="00D656D1" w:rsidRDefault="00D656D1">
                      <w:pPr>
                        <w:ind w:left="0" w:hanging="2"/>
                      </w:pPr>
                    </w:p>
                  </w:txbxContent>
                </v:textbox>
              </v:rect>
            </w:pict>
          </mc:Fallback>
        </mc:AlternateContent>
      </w:r>
      <w:r>
        <w:rPr>
          <w:noProof/>
        </w:rPr>
        <w:drawing>
          <wp:anchor distT="0" distB="0" distL="114300" distR="114300" simplePos="0" relativeHeight="251655680" behindDoc="0" locked="0" layoutInCell="1" hidden="0" allowOverlap="1" wp14:anchorId="388CF4A8" wp14:editId="1292955E">
            <wp:simplePos x="0" y="0"/>
            <wp:positionH relativeFrom="column">
              <wp:posOffset>-331468</wp:posOffset>
            </wp:positionH>
            <wp:positionV relativeFrom="paragraph">
              <wp:posOffset>-516889</wp:posOffset>
            </wp:positionV>
            <wp:extent cx="6400800" cy="9065260"/>
            <wp:effectExtent l="0" t="0" r="0" b="0"/>
            <wp:wrapSquare wrapText="bothSides" distT="0" distB="0" distL="114300" distR="114300"/>
            <wp:docPr id="1081"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8"/>
                    <a:srcRect/>
                    <a:stretch>
                      <a:fillRect/>
                    </a:stretch>
                  </pic:blipFill>
                  <pic:spPr>
                    <a:xfrm>
                      <a:off x="0" y="0"/>
                      <a:ext cx="6400800" cy="9065260"/>
                    </a:xfrm>
                    <a:prstGeom prst="rect">
                      <a:avLst/>
                    </a:prstGeom>
                    <a:ln/>
                  </pic:spPr>
                </pic:pic>
              </a:graphicData>
            </a:graphic>
          </wp:anchor>
        </w:drawing>
      </w:r>
    </w:p>
    <w:p w14:paraId="00000003" w14:textId="77777777" w:rsidR="00D656D1" w:rsidRDefault="00000000">
      <w:pPr>
        <w:ind w:left="1" w:hanging="3"/>
        <w:rPr>
          <w:color w:val="003399"/>
          <w:sz w:val="32"/>
          <w:szCs w:val="32"/>
        </w:rPr>
      </w:pPr>
      <w:r>
        <w:rPr>
          <w:b/>
          <w:color w:val="003399"/>
          <w:sz w:val="32"/>
          <w:szCs w:val="32"/>
        </w:rPr>
        <w:lastRenderedPageBreak/>
        <w:t>Distribuție</w:t>
      </w:r>
    </w:p>
    <w:tbl>
      <w:tblPr>
        <w:tblStyle w:val="a"/>
        <w:tblW w:w="88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28"/>
        <w:gridCol w:w="4428"/>
      </w:tblGrid>
      <w:tr w:rsidR="00D656D1" w14:paraId="48E578BB" w14:textId="77777777">
        <w:tc>
          <w:tcPr>
            <w:tcW w:w="4428" w:type="dxa"/>
            <w:shd w:val="clear" w:color="auto" w:fill="003399"/>
          </w:tcPr>
          <w:p w14:paraId="00000004" w14:textId="77777777" w:rsidR="00D656D1" w:rsidRDefault="00000000">
            <w:pPr>
              <w:spacing w:line="240" w:lineRule="auto"/>
              <w:ind w:left="0" w:hanging="2"/>
            </w:pPr>
            <w:r>
              <w:t>Tip</w:t>
            </w:r>
          </w:p>
        </w:tc>
        <w:tc>
          <w:tcPr>
            <w:tcW w:w="4428" w:type="dxa"/>
            <w:shd w:val="clear" w:color="auto" w:fill="003399"/>
          </w:tcPr>
          <w:p w14:paraId="00000005" w14:textId="77777777" w:rsidR="00D656D1" w:rsidRDefault="00000000">
            <w:pPr>
              <w:spacing w:line="240" w:lineRule="auto"/>
              <w:ind w:left="0" w:hanging="2"/>
            </w:pPr>
            <w:r>
              <w:t>Distribuție</w:t>
            </w:r>
          </w:p>
        </w:tc>
      </w:tr>
      <w:tr w:rsidR="00D656D1" w14:paraId="26556F75" w14:textId="77777777">
        <w:tc>
          <w:tcPr>
            <w:tcW w:w="4428" w:type="dxa"/>
          </w:tcPr>
          <w:p w14:paraId="00000006" w14:textId="77777777" w:rsidR="00D656D1" w:rsidRDefault="00000000">
            <w:pPr>
              <w:spacing w:line="240" w:lineRule="auto"/>
              <w:ind w:left="0" w:hanging="2"/>
              <w:jc w:val="left"/>
            </w:pPr>
            <w:r>
              <w:t>Extern</w:t>
            </w:r>
          </w:p>
        </w:tc>
        <w:tc>
          <w:tcPr>
            <w:tcW w:w="4428" w:type="dxa"/>
          </w:tcPr>
          <w:p w14:paraId="00000007" w14:textId="77777777" w:rsidR="00D656D1" w:rsidRDefault="00D656D1">
            <w:pPr>
              <w:spacing w:line="240" w:lineRule="auto"/>
              <w:ind w:left="0" w:hanging="2"/>
              <w:jc w:val="left"/>
            </w:pPr>
          </w:p>
        </w:tc>
      </w:tr>
    </w:tbl>
    <w:p w14:paraId="00000008" w14:textId="77777777" w:rsidR="00D656D1" w:rsidRDefault="00D656D1">
      <w:pPr>
        <w:ind w:left="0" w:hanging="2"/>
        <w:rPr>
          <w:color w:val="003399"/>
        </w:rPr>
      </w:pPr>
    </w:p>
    <w:p w14:paraId="00000009" w14:textId="77777777" w:rsidR="00D656D1" w:rsidRDefault="00000000">
      <w:pPr>
        <w:ind w:left="1" w:hanging="3"/>
        <w:rPr>
          <w:color w:val="003399"/>
          <w:sz w:val="32"/>
          <w:szCs w:val="32"/>
        </w:rPr>
      </w:pPr>
      <w:r>
        <w:rPr>
          <w:b/>
          <w:color w:val="003399"/>
          <w:sz w:val="32"/>
          <w:szCs w:val="32"/>
        </w:rPr>
        <w:t>Versiuni ale documentului</w:t>
      </w:r>
    </w:p>
    <w:tbl>
      <w:tblPr>
        <w:tblStyle w:val="a0"/>
        <w:tblW w:w="883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30"/>
        <w:gridCol w:w="2115"/>
        <w:gridCol w:w="2430"/>
        <w:gridCol w:w="3060"/>
      </w:tblGrid>
      <w:tr w:rsidR="00D656D1" w14:paraId="36A1A6F5" w14:textId="77777777">
        <w:tc>
          <w:tcPr>
            <w:tcW w:w="1230" w:type="dxa"/>
            <w:shd w:val="clear" w:color="auto" w:fill="003399"/>
          </w:tcPr>
          <w:p w14:paraId="0000000A" w14:textId="77777777" w:rsidR="00D656D1" w:rsidRDefault="00000000">
            <w:pPr>
              <w:spacing w:line="240" w:lineRule="auto"/>
              <w:ind w:left="0" w:hanging="2"/>
            </w:pPr>
            <w:r>
              <w:t>Versiune</w:t>
            </w:r>
          </w:p>
        </w:tc>
        <w:tc>
          <w:tcPr>
            <w:tcW w:w="2115" w:type="dxa"/>
            <w:shd w:val="clear" w:color="auto" w:fill="003399"/>
          </w:tcPr>
          <w:p w14:paraId="0000000B" w14:textId="77777777" w:rsidR="00D656D1" w:rsidRDefault="00000000">
            <w:pPr>
              <w:spacing w:line="240" w:lineRule="auto"/>
              <w:ind w:left="0" w:hanging="2"/>
            </w:pPr>
            <w:r>
              <w:t>Dată</w:t>
            </w:r>
          </w:p>
        </w:tc>
        <w:tc>
          <w:tcPr>
            <w:tcW w:w="2430" w:type="dxa"/>
            <w:shd w:val="clear" w:color="auto" w:fill="003399"/>
          </w:tcPr>
          <w:p w14:paraId="0000000C" w14:textId="77777777" w:rsidR="00D656D1" w:rsidRDefault="00000000">
            <w:pPr>
              <w:spacing w:line="240" w:lineRule="auto"/>
              <w:ind w:left="0" w:hanging="2"/>
            </w:pPr>
            <w:r>
              <w:t>Descriere</w:t>
            </w:r>
          </w:p>
        </w:tc>
        <w:tc>
          <w:tcPr>
            <w:tcW w:w="3060" w:type="dxa"/>
            <w:shd w:val="clear" w:color="auto" w:fill="003399"/>
          </w:tcPr>
          <w:p w14:paraId="0000000D" w14:textId="77777777" w:rsidR="00D656D1" w:rsidRDefault="00000000">
            <w:pPr>
              <w:spacing w:line="240" w:lineRule="auto"/>
              <w:ind w:left="0" w:hanging="2"/>
            </w:pPr>
            <w:r>
              <w:t>Autor</w:t>
            </w:r>
          </w:p>
        </w:tc>
      </w:tr>
      <w:tr w:rsidR="00D656D1" w14:paraId="728EDB78" w14:textId="77777777">
        <w:tc>
          <w:tcPr>
            <w:tcW w:w="1230" w:type="dxa"/>
          </w:tcPr>
          <w:p w14:paraId="0000000E" w14:textId="77777777" w:rsidR="00D656D1" w:rsidRDefault="00000000">
            <w:pPr>
              <w:spacing w:line="240" w:lineRule="auto"/>
              <w:ind w:left="0" w:hanging="2"/>
            </w:pPr>
            <w:r>
              <w:t>1.0</w:t>
            </w:r>
          </w:p>
        </w:tc>
        <w:tc>
          <w:tcPr>
            <w:tcW w:w="2115" w:type="dxa"/>
          </w:tcPr>
          <w:p w14:paraId="0000000F" w14:textId="77777777" w:rsidR="00D656D1" w:rsidRDefault="00000000">
            <w:pPr>
              <w:spacing w:line="240" w:lineRule="auto"/>
              <w:ind w:left="0" w:hanging="2"/>
            </w:pPr>
            <w:r>
              <w:t>August 2008</w:t>
            </w:r>
          </w:p>
        </w:tc>
        <w:tc>
          <w:tcPr>
            <w:tcW w:w="2430" w:type="dxa"/>
          </w:tcPr>
          <w:p w14:paraId="00000010" w14:textId="77777777" w:rsidR="00D656D1" w:rsidRDefault="00000000">
            <w:pPr>
              <w:spacing w:line="240" w:lineRule="auto"/>
              <w:ind w:left="0" w:hanging="2"/>
            </w:pPr>
            <w:r>
              <w:t>Crearea documentului</w:t>
            </w:r>
          </w:p>
        </w:tc>
        <w:tc>
          <w:tcPr>
            <w:tcW w:w="3060" w:type="dxa"/>
          </w:tcPr>
          <w:p w14:paraId="00000011" w14:textId="77777777" w:rsidR="00D656D1" w:rsidRDefault="00000000">
            <w:pPr>
              <w:spacing w:line="240" w:lineRule="auto"/>
              <w:ind w:left="0" w:hanging="2"/>
            </w:pPr>
            <w:r>
              <w:t>Eugen Stoianovici</w:t>
            </w:r>
          </w:p>
          <w:p w14:paraId="00000012" w14:textId="77777777" w:rsidR="00D656D1" w:rsidRDefault="00000000">
            <w:pPr>
              <w:spacing w:line="240" w:lineRule="auto"/>
              <w:ind w:left="0" w:hanging="2"/>
            </w:pPr>
            <w:proofErr w:type="spellStart"/>
            <w:r>
              <w:t>Rajiv</w:t>
            </w:r>
            <w:proofErr w:type="spellEnd"/>
            <w:r>
              <w:t xml:space="preserve"> </w:t>
            </w:r>
            <w:proofErr w:type="spellStart"/>
            <w:r>
              <w:t>Oberoi</w:t>
            </w:r>
            <w:proofErr w:type="spellEnd"/>
          </w:p>
        </w:tc>
      </w:tr>
      <w:tr w:rsidR="00D656D1" w14:paraId="6D867BF5" w14:textId="77777777">
        <w:tc>
          <w:tcPr>
            <w:tcW w:w="1230" w:type="dxa"/>
          </w:tcPr>
          <w:p w14:paraId="00000013" w14:textId="77777777" w:rsidR="00D656D1" w:rsidRDefault="00000000">
            <w:pPr>
              <w:spacing w:line="240" w:lineRule="auto"/>
              <w:ind w:left="0" w:hanging="2"/>
            </w:pPr>
            <w:r>
              <w:t>1.1</w:t>
            </w:r>
          </w:p>
        </w:tc>
        <w:tc>
          <w:tcPr>
            <w:tcW w:w="2115" w:type="dxa"/>
          </w:tcPr>
          <w:p w14:paraId="00000014" w14:textId="77777777" w:rsidR="00D656D1" w:rsidRDefault="00000000">
            <w:pPr>
              <w:spacing w:line="240" w:lineRule="auto"/>
              <w:ind w:left="0" w:hanging="2"/>
            </w:pPr>
            <w:r>
              <w:t>Iulie 2009</w:t>
            </w:r>
          </w:p>
        </w:tc>
        <w:tc>
          <w:tcPr>
            <w:tcW w:w="2430" w:type="dxa"/>
          </w:tcPr>
          <w:p w14:paraId="00000015" w14:textId="77777777" w:rsidR="00D656D1" w:rsidRDefault="00000000">
            <w:pPr>
              <w:spacing w:line="240" w:lineRule="auto"/>
              <w:ind w:left="0" w:hanging="2"/>
            </w:pPr>
            <w:r>
              <w:t>Revizie</w:t>
            </w:r>
          </w:p>
        </w:tc>
        <w:tc>
          <w:tcPr>
            <w:tcW w:w="3060" w:type="dxa"/>
          </w:tcPr>
          <w:p w14:paraId="00000016" w14:textId="77777777" w:rsidR="00D656D1" w:rsidRDefault="00000000">
            <w:pPr>
              <w:spacing w:line="240" w:lineRule="auto"/>
              <w:ind w:left="0" w:hanging="2"/>
            </w:pPr>
            <w:r>
              <w:t>Dragoș Vasile</w:t>
            </w:r>
          </w:p>
        </w:tc>
      </w:tr>
      <w:tr w:rsidR="00D656D1" w14:paraId="5B4E5F76" w14:textId="77777777">
        <w:tc>
          <w:tcPr>
            <w:tcW w:w="1230" w:type="dxa"/>
          </w:tcPr>
          <w:p w14:paraId="00000017" w14:textId="77777777" w:rsidR="00D656D1" w:rsidRDefault="00000000">
            <w:pPr>
              <w:spacing w:line="240" w:lineRule="auto"/>
              <w:ind w:left="0" w:hanging="2"/>
            </w:pPr>
            <w:r>
              <w:t>2.0</w:t>
            </w:r>
          </w:p>
        </w:tc>
        <w:tc>
          <w:tcPr>
            <w:tcW w:w="2115" w:type="dxa"/>
          </w:tcPr>
          <w:p w14:paraId="00000018" w14:textId="77777777" w:rsidR="00D656D1" w:rsidRDefault="00000000">
            <w:pPr>
              <w:spacing w:line="240" w:lineRule="auto"/>
              <w:ind w:left="0" w:hanging="2"/>
            </w:pPr>
            <w:r>
              <w:t>Septembrie 2011</w:t>
            </w:r>
          </w:p>
        </w:tc>
        <w:tc>
          <w:tcPr>
            <w:tcW w:w="2430" w:type="dxa"/>
          </w:tcPr>
          <w:p w14:paraId="00000019" w14:textId="77777777" w:rsidR="00D656D1" w:rsidRDefault="00000000">
            <w:pPr>
              <w:spacing w:line="240" w:lineRule="auto"/>
              <w:ind w:left="0" w:hanging="2"/>
            </w:pPr>
            <w:r>
              <w:t>Revizie</w:t>
            </w:r>
          </w:p>
        </w:tc>
        <w:tc>
          <w:tcPr>
            <w:tcW w:w="3060" w:type="dxa"/>
          </w:tcPr>
          <w:p w14:paraId="0000001A" w14:textId="77777777" w:rsidR="00D656D1" w:rsidRDefault="00000000">
            <w:pPr>
              <w:spacing w:line="240" w:lineRule="auto"/>
              <w:ind w:left="0" w:hanging="2"/>
            </w:pPr>
            <w:r>
              <w:t xml:space="preserve">Horia </w:t>
            </w:r>
            <w:proofErr w:type="spellStart"/>
            <w:r>
              <w:t>Gârlonța</w:t>
            </w:r>
            <w:proofErr w:type="spellEnd"/>
          </w:p>
        </w:tc>
      </w:tr>
      <w:tr w:rsidR="00D656D1" w14:paraId="68B11CA3" w14:textId="77777777">
        <w:tc>
          <w:tcPr>
            <w:tcW w:w="1230" w:type="dxa"/>
          </w:tcPr>
          <w:p w14:paraId="0000001B" w14:textId="77777777" w:rsidR="00D656D1" w:rsidRDefault="00000000">
            <w:pPr>
              <w:spacing w:line="240" w:lineRule="auto"/>
              <w:ind w:left="0" w:hanging="2"/>
            </w:pPr>
            <w:r>
              <w:t>3.0</w:t>
            </w:r>
          </w:p>
        </w:tc>
        <w:tc>
          <w:tcPr>
            <w:tcW w:w="2115" w:type="dxa"/>
          </w:tcPr>
          <w:p w14:paraId="0000001C" w14:textId="77777777" w:rsidR="00D656D1" w:rsidRDefault="00000000">
            <w:pPr>
              <w:spacing w:line="240" w:lineRule="auto"/>
              <w:ind w:left="0" w:hanging="2"/>
            </w:pPr>
            <w:r>
              <w:t>Decembrie 2011</w:t>
            </w:r>
          </w:p>
        </w:tc>
        <w:tc>
          <w:tcPr>
            <w:tcW w:w="2430" w:type="dxa"/>
          </w:tcPr>
          <w:p w14:paraId="0000001D" w14:textId="77777777" w:rsidR="00D656D1" w:rsidRDefault="00000000">
            <w:pPr>
              <w:spacing w:line="240" w:lineRule="auto"/>
              <w:ind w:left="0" w:hanging="2"/>
            </w:pPr>
            <w:r>
              <w:t>Revizie</w:t>
            </w:r>
          </w:p>
        </w:tc>
        <w:tc>
          <w:tcPr>
            <w:tcW w:w="3060" w:type="dxa"/>
          </w:tcPr>
          <w:p w14:paraId="0000001E" w14:textId="77777777" w:rsidR="00D656D1" w:rsidRDefault="00000000">
            <w:pPr>
              <w:spacing w:line="240" w:lineRule="auto"/>
              <w:ind w:left="0" w:hanging="2"/>
            </w:pPr>
            <w:r>
              <w:t xml:space="preserve">Horia </w:t>
            </w:r>
            <w:proofErr w:type="spellStart"/>
            <w:r>
              <w:t>Gârlonța</w:t>
            </w:r>
            <w:proofErr w:type="spellEnd"/>
          </w:p>
        </w:tc>
      </w:tr>
      <w:tr w:rsidR="00D656D1" w14:paraId="6DA49332" w14:textId="77777777">
        <w:tc>
          <w:tcPr>
            <w:tcW w:w="1230" w:type="dxa"/>
          </w:tcPr>
          <w:p w14:paraId="0000001F" w14:textId="77777777" w:rsidR="00D656D1" w:rsidRDefault="00000000">
            <w:pPr>
              <w:spacing w:line="240" w:lineRule="auto"/>
              <w:ind w:left="0" w:hanging="2"/>
            </w:pPr>
            <w:r>
              <w:t>3.1</w:t>
            </w:r>
          </w:p>
        </w:tc>
        <w:tc>
          <w:tcPr>
            <w:tcW w:w="2115" w:type="dxa"/>
          </w:tcPr>
          <w:p w14:paraId="00000020" w14:textId="77777777" w:rsidR="00D656D1" w:rsidRDefault="00000000">
            <w:pPr>
              <w:spacing w:line="240" w:lineRule="auto"/>
              <w:ind w:left="0" w:hanging="2"/>
            </w:pPr>
            <w:r>
              <w:t>Martie 2012</w:t>
            </w:r>
          </w:p>
        </w:tc>
        <w:tc>
          <w:tcPr>
            <w:tcW w:w="2430" w:type="dxa"/>
          </w:tcPr>
          <w:p w14:paraId="00000021" w14:textId="77777777" w:rsidR="00D656D1" w:rsidRDefault="00000000">
            <w:pPr>
              <w:spacing w:line="240" w:lineRule="auto"/>
              <w:ind w:left="0" w:hanging="2"/>
            </w:pPr>
            <w:r>
              <w:t>Revizie</w:t>
            </w:r>
          </w:p>
        </w:tc>
        <w:tc>
          <w:tcPr>
            <w:tcW w:w="3060" w:type="dxa"/>
          </w:tcPr>
          <w:p w14:paraId="00000022" w14:textId="77777777" w:rsidR="00D656D1" w:rsidRDefault="00000000">
            <w:pPr>
              <w:spacing w:line="240" w:lineRule="auto"/>
              <w:ind w:left="0" w:hanging="2"/>
            </w:pPr>
            <w:r>
              <w:t xml:space="preserve">Horia </w:t>
            </w:r>
            <w:proofErr w:type="spellStart"/>
            <w:r>
              <w:t>Gârlonța</w:t>
            </w:r>
            <w:proofErr w:type="spellEnd"/>
          </w:p>
        </w:tc>
      </w:tr>
      <w:tr w:rsidR="00D656D1" w14:paraId="5DAFDA47" w14:textId="77777777">
        <w:tc>
          <w:tcPr>
            <w:tcW w:w="1230" w:type="dxa"/>
          </w:tcPr>
          <w:p w14:paraId="00000023" w14:textId="77777777" w:rsidR="00D656D1" w:rsidRDefault="00000000">
            <w:pPr>
              <w:spacing w:line="240" w:lineRule="auto"/>
              <w:ind w:left="0" w:hanging="2"/>
            </w:pPr>
            <w:r>
              <w:t>3.2</w:t>
            </w:r>
          </w:p>
        </w:tc>
        <w:tc>
          <w:tcPr>
            <w:tcW w:w="2115" w:type="dxa"/>
          </w:tcPr>
          <w:p w14:paraId="00000024" w14:textId="77777777" w:rsidR="00D656D1" w:rsidRDefault="00000000">
            <w:pPr>
              <w:spacing w:line="240" w:lineRule="auto"/>
              <w:ind w:left="0" w:hanging="2"/>
            </w:pPr>
            <w:r>
              <w:t>Mai 2014</w:t>
            </w:r>
          </w:p>
        </w:tc>
        <w:tc>
          <w:tcPr>
            <w:tcW w:w="2430" w:type="dxa"/>
          </w:tcPr>
          <w:p w14:paraId="00000025" w14:textId="77777777" w:rsidR="00D656D1" w:rsidRDefault="00000000">
            <w:pPr>
              <w:spacing w:line="240" w:lineRule="auto"/>
              <w:ind w:left="0" w:hanging="2"/>
            </w:pPr>
            <w:r>
              <w:t>Revizie (IEC 104)</w:t>
            </w:r>
          </w:p>
        </w:tc>
        <w:tc>
          <w:tcPr>
            <w:tcW w:w="3060" w:type="dxa"/>
          </w:tcPr>
          <w:p w14:paraId="00000026" w14:textId="77777777" w:rsidR="00D656D1" w:rsidRDefault="00000000">
            <w:pPr>
              <w:spacing w:line="240" w:lineRule="auto"/>
              <w:ind w:left="0" w:hanging="2"/>
            </w:pPr>
            <w:r>
              <w:t>Radu Pintilie</w:t>
            </w:r>
          </w:p>
        </w:tc>
      </w:tr>
      <w:tr w:rsidR="00D656D1" w14:paraId="3E55AC09" w14:textId="77777777">
        <w:tc>
          <w:tcPr>
            <w:tcW w:w="1230" w:type="dxa"/>
          </w:tcPr>
          <w:p w14:paraId="00000027" w14:textId="77777777" w:rsidR="00D656D1" w:rsidRDefault="00000000">
            <w:pPr>
              <w:spacing w:line="240" w:lineRule="auto"/>
              <w:ind w:left="0" w:hanging="2"/>
            </w:pPr>
            <w:r>
              <w:t>3.3</w:t>
            </w:r>
          </w:p>
        </w:tc>
        <w:tc>
          <w:tcPr>
            <w:tcW w:w="2115" w:type="dxa"/>
          </w:tcPr>
          <w:p w14:paraId="00000028" w14:textId="77777777" w:rsidR="00D656D1" w:rsidRDefault="00000000">
            <w:pPr>
              <w:spacing w:line="240" w:lineRule="auto"/>
              <w:ind w:left="0" w:hanging="2"/>
            </w:pPr>
            <w:r>
              <w:t>August 2015</w:t>
            </w:r>
          </w:p>
        </w:tc>
        <w:tc>
          <w:tcPr>
            <w:tcW w:w="2430" w:type="dxa"/>
          </w:tcPr>
          <w:p w14:paraId="00000029" w14:textId="77777777" w:rsidR="00D656D1" w:rsidRDefault="00000000">
            <w:pPr>
              <w:spacing w:line="240" w:lineRule="auto"/>
              <w:ind w:left="0" w:hanging="2"/>
            </w:pPr>
            <w:r>
              <w:t>Revizie (IEC 104)</w:t>
            </w:r>
          </w:p>
        </w:tc>
        <w:tc>
          <w:tcPr>
            <w:tcW w:w="3060" w:type="dxa"/>
          </w:tcPr>
          <w:p w14:paraId="0000002A" w14:textId="77777777" w:rsidR="00D656D1" w:rsidRDefault="00000000">
            <w:pPr>
              <w:spacing w:line="240" w:lineRule="auto"/>
              <w:ind w:left="0" w:hanging="2"/>
            </w:pPr>
            <w:r>
              <w:t>Adrian Trofinov</w:t>
            </w:r>
          </w:p>
        </w:tc>
      </w:tr>
      <w:tr w:rsidR="00D656D1" w14:paraId="77B5B1BA" w14:textId="77777777">
        <w:tc>
          <w:tcPr>
            <w:tcW w:w="1230" w:type="dxa"/>
          </w:tcPr>
          <w:p w14:paraId="0000002B" w14:textId="77777777" w:rsidR="00D656D1" w:rsidRDefault="00000000">
            <w:pPr>
              <w:spacing w:line="240" w:lineRule="auto"/>
              <w:ind w:left="0" w:hanging="2"/>
            </w:pPr>
            <w:r>
              <w:t>4.0</w:t>
            </w:r>
          </w:p>
        </w:tc>
        <w:tc>
          <w:tcPr>
            <w:tcW w:w="2115" w:type="dxa"/>
          </w:tcPr>
          <w:p w14:paraId="0000002C" w14:textId="77777777" w:rsidR="00D656D1" w:rsidRDefault="00000000">
            <w:pPr>
              <w:spacing w:line="240" w:lineRule="auto"/>
              <w:ind w:left="0" w:hanging="2"/>
            </w:pPr>
            <w:r>
              <w:t>Septembrie 2016</w:t>
            </w:r>
          </w:p>
        </w:tc>
        <w:tc>
          <w:tcPr>
            <w:tcW w:w="2430" w:type="dxa"/>
          </w:tcPr>
          <w:p w14:paraId="0000002D" w14:textId="77777777" w:rsidR="00D656D1" w:rsidRDefault="00000000">
            <w:pPr>
              <w:spacing w:line="240" w:lineRule="auto"/>
              <w:ind w:left="0" w:hanging="2"/>
            </w:pPr>
            <w:r>
              <w:t xml:space="preserve">Revizie (Linux </w:t>
            </w:r>
            <w:proofErr w:type="spellStart"/>
            <w:r>
              <w:t>IOx</w:t>
            </w:r>
            <w:proofErr w:type="spellEnd"/>
            <w:r>
              <w:t>)</w:t>
            </w:r>
          </w:p>
        </w:tc>
        <w:tc>
          <w:tcPr>
            <w:tcW w:w="3060" w:type="dxa"/>
          </w:tcPr>
          <w:p w14:paraId="0000002E" w14:textId="77777777" w:rsidR="00D656D1" w:rsidRDefault="00000000">
            <w:pPr>
              <w:spacing w:line="240" w:lineRule="auto"/>
              <w:ind w:left="0" w:hanging="2"/>
            </w:pPr>
            <w:r>
              <w:t>Adrian Trofinov</w:t>
            </w:r>
          </w:p>
        </w:tc>
      </w:tr>
      <w:tr w:rsidR="00D656D1" w14:paraId="10703252" w14:textId="77777777">
        <w:tc>
          <w:tcPr>
            <w:tcW w:w="1230" w:type="dxa"/>
          </w:tcPr>
          <w:p w14:paraId="0000002F" w14:textId="77777777" w:rsidR="00D656D1" w:rsidRDefault="00000000">
            <w:pPr>
              <w:spacing w:line="240" w:lineRule="auto"/>
              <w:ind w:left="0" w:hanging="2"/>
            </w:pPr>
            <w:r>
              <w:t>4.1</w:t>
            </w:r>
          </w:p>
        </w:tc>
        <w:tc>
          <w:tcPr>
            <w:tcW w:w="2115" w:type="dxa"/>
          </w:tcPr>
          <w:p w14:paraId="00000030" w14:textId="77777777" w:rsidR="00D656D1" w:rsidRDefault="00000000">
            <w:pPr>
              <w:spacing w:line="240" w:lineRule="auto"/>
              <w:ind w:left="0" w:hanging="2"/>
            </w:pPr>
            <w:r>
              <w:t>Mai 2017</w:t>
            </w:r>
          </w:p>
        </w:tc>
        <w:tc>
          <w:tcPr>
            <w:tcW w:w="2430" w:type="dxa"/>
          </w:tcPr>
          <w:p w14:paraId="00000031" w14:textId="77777777" w:rsidR="00D656D1" w:rsidRDefault="00000000">
            <w:pPr>
              <w:spacing w:line="240" w:lineRule="auto"/>
              <w:ind w:left="0" w:hanging="2"/>
            </w:pPr>
            <w:r>
              <w:t>Revizie</w:t>
            </w:r>
          </w:p>
        </w:tc>
        <w:tc>
          <w:tcPr>
            <w:tcW w:w="3060" w:type="dxa"/>
          </w:tcPr>
          <w:p w14:paraId="00000032" w14:textId="77777777" w:rsidR="00D656D1" w:rsidRDefault="00000000">
            <w:pPr>
              <w:spacing w:line="240" w:lineRule="auto"/>
              <w:ind w:left="0" w:hanging="2"/>
            </w:pPr>
            <w:r>
              <w:t xml:space="preserve">Călin </w:t>
            </w:r>
            <w:proofErr w:type="spellStart"/>
            <w:r>
              <w:t>Prodea</w:t>
            </w:r>
            <w:proofErr w:type="spellEnd"/>
          </w:p>
        </w:tc>
      </w:tr>
      <w:tr w:rsidR="00D656D1" w14:paraId="3B47301B" w14:textId="77777777">
        <w:tc>
          <w:tcPr>
            <w:tcW w:w="1230" w:type="dxa"/>
          </w:tcPr>
          <w:p w14:paraId="00000033" w14:textId="77777777" w:rsidR="00D656D1" w:rsidRDefault="00000000">
            <w:pPr>
              <w:spacing w:line="240" w:lineRule="auto"/>
              <w:ind w:left="0" w:hanging="2"/>
            </w:pPr>
            <w:r>
              <w:t>4.2</w:t>
            </w:r>
          </w:p>
        </w:tc>
        <w:tc>
          <w:tcPr>
            <w:tcW w:w="2115" w:type="dxa"/>
          </w:tcPr>
          <w:p w14:paraId="00000034" w14:textId="77777777" w:rsidR="00D656D1" w:rsidRDefault="00000000">
            <w:pPr>
              <w:spacing w:line="240" w:lineRule="auto"/>
              <w:ind w:left="0" w:hanging="2"/>
            </w:pPr>
            <w:r>
              <w:t>Octombrie 2017</w:t>
            </w:r>
          </w:p>
        </w:tc>
        <w:tc>
          <w:tcPr>
            <w:tcW w:w="2430" w:type="dxa"/>
          </w:tcPr>
          <w:p w14:paraId="00000035" w14:textId="77777777" w:rsidR="00D656D1" w:rsidRDefault="00000000">
            <w:pPr>
              <w:spacing w:line="240" w:lineRule="auto"/>
              <w:ind w:left="0" w:hanging="2"/>
            </w:pPr>
            <w:r>
              <w:t>Revizie (</w:t>
            </w:r>
            <w:proofErr w:type="spellStart"/>
            <w:r>
              <w:t>LoRaWAN</w:t>
            </w:r>
            <w:proofErr w:type="spellEnd"/>
            <w:r>
              <w:t>)</w:t>
            </w:r>
          </w:p>
        </w:tc>
        <w:tc>
          <w:tcPr>
            <w:tcW w:w="3060" w:type="dxa"/>
          </w:tcPr>
          <w:p w14:paraId="00000036" w14:textId="77777777" w:rsidR="00D656D1" w:rsidRDefault="00000000">
            <w:pPr>
              <w:spacing w:line="240" w:lineRule="auto"/>
              <w:ind w:left="0" w:hanging="2"/>
            </w:pPr>
            <w:r>
              <w:t xml:space="preserve">Georgiana </w:t>
            </w:r>
            <w:proofErr w:type="spellStart"/>
            <w:r>
              <w:t>Vlădulescu</w:t>
            </w:r>
            <w:proofErr w:type="spellEnd"/>
          </w:p>
        </w:tc>
      </w:tr>
      <w:tr w:rsidR="00D656D1" w14:paraId="350D5E1E" w14:textId="77777777">
        <w:tc>
          <w:tcPr>
            <w:tcW w:w="1230" w:type="dxa"/>
          </w:tcPr>
          <w:p w14:paraId="00000037" w14:textId="77777777" w:rsidR="00D656D1" w:rsidRDefault="00000000">
            <w:pPr>
              <w:spacing w:line="240" w:lineRule="auto"/>
              <w:ind w:left="0" w:hanging="2"/>
            </w:pPr>
            <w:r>
              <w:t>4.3</w:t>
            </w:r>
          </w:p>
        </w:tc>
        <w:tc>
          <w:tcPr>
            <w:tcW w:w="2115" w:type="dxa"/>
          </w:tcPr>
          <w:p w14:paraId="00000038" w14:textId="77777777" w:rsidR="00D656D1" w:rsidRDefault="00000000">
            <w:pPr>
              <w:spacing w:line="240" w:lineRule="auto"/>
              <w:ind w:left="0" w:hanging="2"/>
            </w:pPr>
            <w:r>
              <w:t>Noiembrie 2017</w:t>
            </w:r>
          </w:p>
        </w:tc>
        <w:tc>
          <w:tcPr>
            <w:tcW w:w="2430" w:type="dxa"/>
          </w:tcPr>
          <w:p w14:paraId="00000039" w14:textId="77777777" w:rsidR="00D656D1" w:rsidRDefault="00000000">
            <w:pPr>
              <w:spacing w:line="240" w:lineRule="auto"/>
              <w:ind w:left="0" w:hanging="2"/>
            </w:pPr>
            <w:r>
              <w:t>Revizie (</w:t>
            </w:r>
            <w:proofErr w:type="spellStart"/>
            <w:r>
              <w:t>Dashboard</w:t>
            </w:r>
            <w:proofErr w:type="spellEnd"/>
            <w:r>
              <w:t>)</w:t>
            </w:r>
          </w:p>
        </w:tc>
        <w:tc>
          <w:tcPr>
            <w:tcW w:w="3060" w:type="dxa"/>
          </w:tcPr>
          <w:p w14:paraId="0000003A" w14:textId="77777777" w:rsidR="00D656D1" w:rsidRDefault="00000000">
            <w:pPr>
              <w:spacing w:line="240" w:lineRule="auto"/>
              <w:ind w:left="0" w:hanging="2"/>
            </w:pPr>
            <w:r>
              <w:t xml:space="preserve">Georgiana </w:t>
            </w:r>
            <w:proofErr w:type="spellStart"/>
            <w:r>
              <w:t>Vlădulescu</w:t>
            </w:r>
            <w:proofErr w:type="spellEnd"/>
          </w:p>
        </w:tc>
      </w:tr>
      <w:tr w:rsidR="00D656D1" w14:paraId="5CE0645C" w14:textId="77777777">
        <w:tc>
          <w:tcPr>
            <w:tcW w:w="1230" w:type="dxa"/>
          </w:tcPr>
          <w:p w14:paraId="0000003B" w14:textId="77777777" w:rsidR="00D656D1" w:rsidRDefault="00000000">
            <w:pPr>
              <w:spacing w:line="240" w:lineRule="auto"/>
              <w:ind w:left="0" w:hanging="2"/>
            </w:pPr>
            <w:r>
              <w:t>5.0</w:t>
            </w:r>
          </w:p>
        </w:tc>
        <w:tc>
          <w:tcPr>
            <w:tcW w:w="2115" w:type="dxa"/>
          </w:tcPr>
          <w:p w14:paraId="0000003C" w14:textId="77777777" w:rsidR="00D656D1" w:rsidRDefault="00000000">
            <w:pPr>
              <w:spacing w:line="240" w:lineRule="auto"/>
              <w:ind w:left="0" w:hanging="2"/>
            </w:pPr>
            <w:r>
              <w:t>Iunie 2018</w:t>
            </w:r>
          </w:p>
        </w:tc>
        <w:tc>
          <w:tcPr>
            <w:tcW w:w="2430" w:type="dxa"/>
          </w:tcPr>
          <w:p w14:paraId="0000003D" w14:textId="77777777" w:rsidR="00D656D1" w:rsidRDefault="00000000">
            <w:pPr>
              <w:spacing w:line="240" w:lineRule="auto"/>
              <w:ind w:left="0" w:hanging="2"/>
            </w:pPr>
            <w:r>
              <w:t>Revizie</w:t>
            </w:r>
          </w:p>
        </w:tc>
        <w:tc>
          <w:tcPr>
            <w:tcW w:w="3060" w:type="dxa"/>
          </w:tcPr>
          <w:p w14:paraId="0000003E" w14:textId="77777777" w:rsidR="00D656D1" w:rsidRDefault="00000000">
            <w:pPr>
              <w:spacing w:line="240" w:lineRule="auto"/>
              <w:ind w:left="0" w:hanging="2"/>
            </w:pPr>
            <w:r>
              <w:t xml:space="preserve">Georgiana </w:t>
            </w:r>
            <w:proofErr w:type="spellStart"/>
            <w:r>
              <w:t>Vlădulescu</w:t>
            </w:r>
            <w:proofErr w:type="spellEnd"/>
          </w:p>
        </w:tc>
      </w:tr>
      <w:tr w:rsidR="00D656D1" w14:paraId="277717DB" w14:textId="77777777">
        <w:tc>
          <w:tcPr>
            <w:tcW w:w="1230" w:type="dxa"/>
          </w:tcPr>
          <w:p w14:paraId="0000003F" w14:textId="77777777" w:rsidR="00D656D1" w:rsidRDefault="00000000">
            <w:pPr>
              <w:spacing w:line="240" w:lineRule="auto"/>
              <w:ind w:left="0" w:hanging="2"/>
            </w:pPr>
            <w:r>
              <w:t>5.1</w:t>
            </w:r>
          </w:p>
        </w:tc>
        <w:tc>
          <w:tcPr>
            <w:tcW w:w="2115" w:type="dxa"/>
          </w:tcPr>
          <w:p w14:paraId="00000040" w14:textId="77777777" w:rsidR="00D656D1" w:rsidRDefault="00000000">
            <w:pPr>
              <w:spacing w:line="240" w:lineRule="auto"/>
              <w:ind w:left="0" w:hanging="2"/>
            </w:pPr>
            <w:r>
              <w:t>Februarie 2019</w:t>
            </w:r>
          </w:p>
        </w:tc>
        <w:tc>
          <w:tcPr>
            <w:tcW w:w="2430" w:type="dxa"/>
          </w:tcPr>
          <w:p w14:paraId="00000041" w14:textId="77777777" w:rsidR="00D656D1" w:rsidRDefault="00000000">
            <w:pPr>
              <w:spacing w:line="240" w:lineRule="auto"/>
              <w:ind w:left="0" w:hanging="2"/>
            </w:pPr>
            <w:r>
              <w:t>Traducere</w:t>
            </w:r>
          </w:p>
        </w:tc>
        <w:tc>
          <w:tcPr>
            <w:tcW w:w="3060" w:type="dxa"/>
          </w:tcPr>
          <w:p w14:paraId="00000042" w14:textId="77777777" w:rsidR="00D656D1" w:rsidRDefault="00000000">
            <w:pPr>
              <w:spacing w:line="240" w:lineRule="auto"/>
              <w:ind w:left="0" w:hanging="2"/>
            </w:pPr>
            <w:r>
              <w:t xml:space="preserve">Georgiana </w:t>
            </w:r>
            <w:proofErr w:type="spellStart"/>
            <w:r>
              <w:t>Vlădulescu</w:t>
            </w:r>
            <w:proofErr w:type="spellEnd"/>
          </w:p>
        </w:tc>
      </w:tr>
      <w:tr w:rsidR="00D656D1" w14:paraId="1EDAFEC2" w14:textId="77777777">
        <w:tc>
          <w:tcPr>
            <w:tcW w:w="1230" w:type="dxa"/>
          </w:tcPr>
          <w:p w14:paraId="00000043" w14:textId="77777777" w:rsidR="00D656D1" w:rsidRDefault="00000000">
            <w:pPr>
              <w:spacing w:line="240" w:lineRule="auto"/>
              <w:ind w:left="0" w:hanging="2"/>
            </w:pPr>
            <w:r>
              <w:t>6.0</w:t>
            </w:r>
          </w:p>
        </w:tc>
        <w:tc>
          <w:tcPr>
            <w:tcW w:w="2115" w:type="dxa"/>
          </w:tcPr>
          <w:p w14:paraId="00000044" w14:textId="77777777" w:rsidR="00D656D1" w:rsidRDefault="00000000">
            <w:pPr>
              <w:spacing w:line="240" w:lineRule="auto"/>
              <w:ind w:left="0" w:hanging="2"/>
            </w:pPr>
            <w:proofErr w:type="spellStart"/>
            <w:r>
              <w:t>October</w:t>
            </w:r>
            <w:proofErr w:type="spellEnd"/>
            <w:r>
              <w:t xml:space="preserve"> 2019</w:t>
            </w:r>
          </w:p>
        </w:tc>
        <w:tc>
          <w:tcPr>
            <w:tcW w:w="2430" w:type="dxa"/>
          </w:tcPr>
          <w:p w14:paraId="00000045" w14:textId="77777777" w:rsidR="00D656D1" w:rsidRDefault="00000000">
            <w:pPr>
              <w:spacing w:line="240" w:lineRule="auto"/>
              <w:ind w:left="0" w:hanging="2"/>
            </w:pPr>
            <w:r>
              <w:t>Revizie</w:t>
            </w:r>
          </w:p>
        </w:tc>
        <w:tc>
          <w:tcPr>
            <w:tcW w:w="3060" w:type="dxa"/>
          </w:tcPr>
          <w:p w14:paraId="00000046" w14:textId="77777777" w:rsidR="00D656D1" w:rsidRDefault="00000000">
            <w:pPr>
              <w:spacing w:line="240" w:lineRule="auto"/>
              <w:ind w:left="0" w:hanging="2"/>
            </w:pPr>
            <w:r>
              <w:t>Cristian Coman</w:t>
            </w:r>
          </w:p>
        </w:tc>
      </w:tr>
      <w:tr w:rsidR="00D656D1" w14:paraId="526C15EB" w14:textId="77777777">
        <w:tc>
          <w:tcPr>
            <w:tcW w:w="1230" w:type="dxa"/>
          </w:tcPr>
          <w:p w14:paraId="00000047" w14:textId="77777777" w:rsidR="00D656D1" w:rsidRDefault="00000000">
            <w:pPr>
              <w:spacing w:line="240" w:lineRule="auto"/>
              <w:ind w:left="0" w:hanging="2"/>
            </w:pPr>
            <w:r>
              <w:t>7.0</w:t>
            </w:r>
          </w:p>
        </w:tc>
        <w:tc>
          <w:tcPr>
            <w:tcW w:w="2115" w:type="dxa"/>
          </w:tcPr>
          <w:p w14:paraId="00000048" w14:textId="77777777" w:rsidR="00D656D1" w:rsidRDefault="00000000">
            <w:pPr>
              <w:spacing w:line="240" w:lineRule="auto"/>
              <w:ind w:left="0" w:hanging="2"/>
            </w:pPr>
            <w:r>
              <w:t>Iulie 2022</w:t>
            </w:r>
          </w:p>
        </w:tc>
        <w:tc>
          <w:tcPr>
            <w:tcW w:w="2430" w:type="dxa"/>
          </w:tcPr>
          <w:p w14:paraId="00000049" w14:textId="77777777" w:rsidR="00D656D1" w:rsidRDefault="00000000">
            <w:pPr>
              <w:spacing w:line="240" w:lineRule="auto"/>
              <w:ind w:left="0" w:hanging="2"/>
            </w:pPr>
            <w:r>
              <w:t>Revizie</w:t>
            </w:r>
          </w:p>
        </w:tc>
        <w:tc>
          <w:tcPr>
            <w:tcW w:w="3060" w:type="dxa"/>
          </w:tcPr>
          <w:p w14:paraId="0000004A" w14:textId="77777777" w:rsidR="00D656D1" w:rsidRDefault="00000000">
            <w:pPr>
              <w:spacing w:line="240" w:lineRule="auto"/>
              <w:ind w:left="0" w:hanging="2"/>
            </w:pPr>
            <w:r>
              <w:t>Cristian Barbu</w:t>
            </w:r>
          </w:p>
        </w:tc>
      </w:tr>
    </w:tbl>
    <w:p w14:paraId="0000004B" w14:textId="77777777" w:rsidR="00D656D1" w:rsidRDefault="00D656D1">
      <w:pPr>
        <w:ind w:left="0" w:hanging="2"/>
      </w:pPr>
    </w:p>
    <w:p w14:paraId="0000004C" w14:textId="77777777" w:rsidR="00D656D1" w:rsidRDefault="00000000">
      <w:pPr>
        <w:ind w:left="0" w:hanging="2"/>
        <w:rPr>
          <w:color w:val="003399"/>
          <w:sz w:val="32"/>
          <w:szCs w:val="32"/>
        </w:rPr>
      </w:pPr>
      <w:r>
        <w:br w:type="page"/>
      </w:r>
      <w:r>
        <w:rPr>
          <w:b/>
          <w:color w:val="003399"/>
          <w:sz w:val="32"/>
          <w:szCs w:val="32"/>
        </w:rPr>
        <w:lastRenderedPageBreak/>
        <w:t>Autori</w:t>
      </w:r>
    </w:p>
    <w:tbl>
      <w:tblPr>
        <w:tblStyle w:val="a1"/>
        <w:tblW w:w="91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868"/>
        <w:gridCol w:w="3232"/>
      </w:tblGrid>
      <w:tr w:rsidR="00D656D1" w14:paraId="1791B01D" w14:textId="77777777">
        <w:tc>
          <w:tcPr>
            <w:tcW w:w="5868" w:type="dxa"/>
            <w:shd w:val="clear" w:color="auto" w:fill="003399"/>
          </w:tcPr>
          <w:p w14:paraId="0000004D" w14:textId="77777777" w:rsidR="00D656D1" w:rsidRDefault="00000000">
            <w:pPr>
              <w:spacing w:line="240" w:lineRule="auto"/>
              <w:ind w:left="0" w:hanging="2"/>
            </w:pPr>
            <w:r>
              <w:t>Nume</w:t>
            </w:r>
          </w:p>
        </w:tc>
        <w:tc>
          <w:tcPr>
            <w:tcW w:w="3232" w:type="dxa"/>
            <w:shd w:val="clear" w:color="auto" w:fill="003399"/>
          </w:tcPr>
          <w:p w14:paraId="0000004E" w14:textId="77777777" w:rsidR="00D656D1" w:rsidRDefault="00000000">
            <w:pPr>
              <w:spacing w:line="240" w:lineRule="auto"/>
              <w:ind w:left="0" w:hanging="2"/>
            </w:pPr>
            <w:r>
              <w:t>E-mail</w:t>
            </w:r>
          </w:p>
        </w:tc>
      </w:tr>
      <w:tr w:rsidR="00D656D1" w14:paraId="4B1E16E9" w14:textId="77777777">
        <w:tc>
          <w:tcPr>
            <w:tcW w:w="5868" w:type="dxa"/>
          </w:tcPr>
          <w:p w14:paraId="0000004F" w14:textId="77777777" w:rsidR="00D656D1" w:rsidRDefault="00000000">
            <w:pPr>
              <w:spacing w:line="240" w:lineRule="auto"/>
              <w:ind w:left="0" w:hanging="2"/>
            </w:pPr>
            <w:r>
              <w:t>Dragoș Vasile</w:t>
            </w:r>
          </w:p>
        </w:tc>
        <w:tc>
          <w:tcPr>
            <w:tcW w:w="3232" w:type="dxa"/>
          </w:tcPr>
          <w:p w14:paraId="00000050" w14:textId="77777777" w:rsidR="00D656D1" w:rsidRDefault="00000000">
            <w:pPr>
              <w:spacing w:line="240" w:lineRule="auto"/>
              <w:ind w:left="0" w:hanging="2"/>
            </w:pPr>
            <w:hyperlink r:id="rId9">
              <w:r>
                <w:rPr>
                  <w:color w:val="0000FF"/>
                  <w:u w:val="single"/>
                </w:rPr>
                <w:t>dragos.vasile@epg.ro</w:t>
              </w:r>
            </w:hyperlink>
          </w:p>
        </w:tc>
      </w:tr>
      <w:tr w:rsidR="00D656D1" w14:paraId="5C61C255" w14:textId="77777777">
        <w:tc>
          <w:tcPr>
            <w:tcW w:w="5868" w:type="dxa"/>
          </w:tcPr>
          <w:p w14:paraId="00000051" w14:textId="77777777" w:rsidR="00D656D1" w:rsidRDefault="00000000">
            <w:pPr>
              <w:spacing w:line="240" w:lineRule="auto"/>
              <w:ind w:left="0" w:hanging="2"/>
            </w:pPr>
            <w:r>
              <w:t xml:space="preserve">Horia </w:t>
            </w:r>
            <w:proofErr w:type="spellStart"/>
            <w:r>
              <w:t>Gârlonța</w:t>
            </w:r>
            <w:proofErr w:type="spellEnd"/>
          </w:p>
        </w:tc>
        <w:tc>
          <w:tcPr>
            <w:tcW w:w="3232" w:type="dxa"/>
          </w:tcPr>
          <w:p w14:paraId="00000052" w14:textId="77777777" w:rsidR="00D656D1" w:rsidRDefault="00000000">
            <w:pPr>
              <w:spacing w:line="240" w:lineRule="auto"/>
              <w:ind w:left="0" w:hanging="2"/>
            </w:pPr>
            <w:hyperlink r:id="rId10">
              <w:r>
                <w:rPr>
                  <w:color w:val="0000FF"/>
                  <w:u w:val="single"/>
                </w:rPr>
                <w:t>horia.garlonta@epg.ro</w:t>
              </w:r>
            </w:hyperlink>
          </w:p>
        </w:tc>
      </w:tr>
      <w:tr w:rsidR="00D656D1" w14:paraId="2D6920FB" w14:textId="77777777">
        <w:tc>
          <w:tcPr>
            <w:tcW w:w="5868" w:type="dxa"/>
          </w:tcPr>
          <w:p w14:paraId="00000053" w14:textId="77777777" w:rsidR="00D656D1" w:rsidRDefault="00000000">
            <w:pPr>
              <w:spacing w:line="240" w:lineRule="auto"/>
              <w:ind w:left="0" w:hanging="2"/>
            </w:pPr>
            <w:r>
              <w:t>Adrian Trofinov</w:t>
            </w:r>
          </w:p>
        </w:tc>
        <w:tc>
          <w:tcPr>
            <w:tcW w:w="3232" w:type="dxa"/>
          </w:tcPr>
          <w:p w14:paraId="00000054" w14:textId="77777777" w:rsidR="00D656D1" w:rsidRDefault="00000000">
            <w:pPr>
              <w:spacing w:line="240" w:lineRule="auto"/>
              <w:ind w:left="0" w:hanging="2"/>
            </w:pPr>
            <w:hyperlink r:id="rId11">
              <w:r>
                <w:rPr>
                  <w:color w:val="0000FF"/>
                  <w:u w:val="single"/>
                </w:rPr>
                <w:t>adrian.trofinov@epg.ro</w:t>
              </w:r>
            </w:hyperlink>
          </w:p>
        </w:tc>
      </w:tr>
      <w:tr w:rsidR="00D656D1" w14:paraId="3522F874" w14:textId="77777777">
        <w:tc>
          <w:tcPr>
            <w:tcW w:w="5868" w:type="dxa"/>
          </w:tcPr>
          <w:p w14:paraId="00000055" w14:textId="77777777" w:rsidR="00D656D1" w:rsidRDefault="00000000">
            <w:pPr>
              <w:spacing w:line="240" w:lineRule="auto"/>
              <w:ind w:left="0" w:hanging="2"/>
            </w:pPr>
            <w:r>
              <w:t xml:space="preserve">Calin </w:t>
            </w:r>
            <w:proofErr w:type="spellStart"/>
            <w:r>
              <w:t>Prodea</w:t>
            </w:r>
            <w:proofErr w:type="spellEnd"/>
          </w:p>
        </w:tc>
        <w:tc>
          <w:tcPr>
            <w:tcW w:w="3232" w:type="dxa"/>
          </w:tcPr>
          <w:p w14:paraId="00000056" w14:textId="77777777" w:rsidR="00D656D1" w:rsidRDefault="00000000">
            <w:pPr>
              <w:spacing w:line="240" w:lineRule="auto"/>
              <w:ind w:left="0" w:hanging="2"/>
            </w:pPr>
            <w:hyperlink r:id="rId12">
              <w:r>
                <w:rPr>
                  <w:color w:val="0000FF"/>
                  <w:u w:val="single"/>
                </w:rPr>
                <w:t>calin.prodea@epg.ro</w:t>
              </w:r>
            </w:hyperlink>
            <w:r>
              <w:t xml:space="preserve"> </w:t>
            </w:r>
          </w:p>
        </w:tc>
      </w:tr>
      <w:tr w:rsidR="00D656D1" w14:paraId="19A2479F" w14:textId="77777777">
        <w:tc>
          <w:tcPr>
            <w:tcW w:w="5868" w:type="dxa"/>
          </w:tcPr>
          <w:p w14:paraId="00000057" w14:textId="77777777" w:rsidR="00D656D1" w:rsidRDefault="00000000">
            <w:pPr>
              <w:spacing w:line="240" w:lineRule="auto"/>
              <w:ind w:left="0" w:hanging="2"/>
            </w:pPr>
            <w:r>
              <w:t>Radu Pintilie</w:t>
            </w:r>
          </w:p>
        </w:tc>
        <w:tc>
          <w:tcPr>
            <w:tcW w:w="3232" w:type="dxa"/>
          </w:tcPr>
          <w:p w14:paraId="00000058" w14:textId="77777777" w:rsidR="00D656D1" w:rsidRDefault="00000000">
            <w:pPr>
              <w:spacing w:line="240" w:lineRule="auto"/>
              <w:ind w:left="0" w:hanging="2"/>
            </w:pPr>
            <w:hyperlink r:id="rId13">
              <w:r>
                <w:rPr>
                  <w:color w:val="0000FF"/>
                  <w:u w:val="single"/>
                </w:rPr>
                <w:t>radu.pintilie@epg.ro</w:t>
              </w:r>
            </w:hyperlink>
          </w:p>
        </w:tc>
      </w:tr>
      <w:tr w:rsidR="00D656D1" w14:paraId="01A24B33" w14:textId="77777777">
        <w:tc>
          <w:tcPr>
            <w:tcW w:w="5868" w:type="dxa"/>
          </w:tcPr>
          <w:p w14:paraId="00000059" w14:textId="77777777" w:rsidR="00D656D1" w:rsidRDefault="00000000">
            <w:pPr>
              <w:spacing w:line="240" w:lineRule="auto"/>
              <w:ind w:left="0" w:hanging="2"/>
            </w:pPr>
            <w:r>
              <w:t xml:space="preserve">Georgiana </w:t>
            </w:r>
            <w:proofErr w:type="spellStart"/>
            <w:r>
              <w:t>Vlădulescu</w:t>
            </w:r>
            <w:proofErr w:type="spellEnd"/>
          </w:p>
        </w:tc>
        <w:tc>
          <w:tcPr>
            <w:tcW w:w="3232" w:type="dxa"/>
          </w:tcPr>
          <w:p w14:paraId="0000005A" w14:textId="77777777" w:rsidR="00D656D1" w:rsidRDefault="00000000">
            <w:pPr>
              <w:spacing w:line="240" w:lineRule="auto"/>
              <w:ind w:left="0" w:hanging="2"/>
            </w:pPr>
            <w:hyperlink r:id="rId14">
              <w:r>
                <w:rPr>
                  <w:color w:val="0000FF"/>
                  <w:u w:val="single"/>
                </w:rPr>
                <w:t>georgiana.vladulescu@inovium.ro</w:t>
              </w:r>
            </w:hyperlink>
            <w:r>
              <w:t xml:space="preserve"> </w:t>
            </w:r>
          </w:p>
        </w:tc>
      </w:tr>
      <w:tr w:rsidR="00D656D1" w14:paraId="4A2B8BFD" w14:textId="77777777">
        <w:tc>
          <w:tcPr>
            <w:tcW w:w="5868" w:type="dxa"/>
          </w:tcPr>
          <w:p w14:paraId="0000005B" w14:textId="77777777" w:rsidR="00D656D1" w:rsidRDefault="00000000">
            <w:pPr>
              <w:spacing w:line="240" w:lineRule="auto"/>
              <w:ind w:left="0" w:hanging="2"/>
            </w:pPr>
            <w:r>
              <w:t>Cristian Coman</w:t>
            </w:r>
          </w:p>
        </w:tc>
        <w:tc>
          <w:tcPr>
            <w:tcW w:w="3232" w:type="dxa"/>
          </w:tcPr>
          <w:p w14:paraId="0000005C" w14:textId="77777777" w:rsidR="00D656D1" w:rsidRDefault="00000000">
            <w:pPr>
              <w:spacing w:line="240" w:lineRule="auto"/>
              <w:ind w:left="0" w:hanging="2"/>
            </w:pPr>
            <w:r>
              <w:rPr>
                <w:color w:val="0000FF"/>
                <w:u w:val="single"/>
              </w:rPr>
              <w:t>cristian.coman@inovium.ro</w:t>
            </w:r>
          </w:p>
        </w:tc>
      </w:tr>
      <w:tr w:rsidR="00D656D1" w14:paraId="03A6460D" w14:textId="77777777">
        <w:tc>
          <w:tcPr>
            <w:tcW w:w="5868" w:type="dxa"/>
          </w:tcPr>
          <w:p w14:paraId="0000005D" w14:textId="77777777" w:rsidR="00D656D1" w:rsidRDefault="00000000">
            <w:pPr>
              <w:spacing w:line="240" w:lineRule="auto"/>
              <w:ind w:left="0" w:hanging="2"/>
            </w:pPr>
            <w:r>
              <w:t>Cristian Barbu</w:t>
            </w:r>
          </w:p>
        </w:tc>
        <w:tc>
          <w:tcPr>
            <w:tcW w:w="3232" w:type="dxa"/>
          </w:tcPr>
          <w:p w14:paraId="0000005E" w14:textId="77777777" w:rsidR="00D656D1" w:rsidRDefault="00000000">
            <w:pPr>
              <w:spacing w:line="240" w:lineRule="auto"/>
              <w:ind w:left="0" w:hanging="2"/>
              <w:rPr>
                <w:color w:val="0000FF"/>
                <w:u w:val="single"/>
              </w:rPr>
            </w:pPr>
            <w:r>
              <w:rPr>
                <w:color w:val="0000FF"/>
                <w:u w:val="single"/>
              </w:rPr>
              <w:t>cristian.barbu@epg.ro</w:t>
            </w:r>
          </w:p>
        </w:tc>
      </w:tr>
    </w:tbl>
    <w:p w14:paraId="0000005F" w14:textId="77777777" w:rsidR="00D656D1" w:rsidRDefault="00D656D1">
      <w:pPr>
        <w:pStyle w:val="Titlu1"/>
        <w:ind w:left="1" w:hanging="3"/>
      </w:pPr>
      <w:bookmarkStart w:id="0" w:name="_heading=h.gjdgxs" w:colFirst="0" w:colLast="0"/>
      <w:bookmarkEnd w:id="0"/>
    </w:p>
    <w:p w14:paraId="00000060" w14:textId="77777777" w:rsidR="00D656D1" w:rsidRDefault="00D656D1">
      <w:pPr>
        <w:ind w:left="0" w:hanging="2"/>
      </w:pPr>
    </w:p>
    <w:p w14:paraId="00000061" w14:textId="77777777" w:rsidR="00D656D1" w:rsidRDefault="00D656D1">
      <w:pPr>
        <w:ind w:left="0" w:hanging="2"/>
      </w:pPr>
    </w:p>
    <w:p w14:paraId="00000062" w14:textId="77777777" w:rsidR="00D656D1" w:rsidRDefault="00D656D1">
      <w:pPr>
        <w:ind w:left="0" w:hanging="2"/>
      </w:pPr>
    </w:p>
    <w:p w14:paraId="00000063" w14:textId="77777777" w:rsidR="00D656D1" w:rsidRDefault="00D656D1">
      <w:pPr>
        <w:ind w:left="0" w:hanging="2"/>
      </w:pPr>
    </w:p>
    <w:p w14:paraId="00000064" w14:textId="77777777" w:rsidR="00D656D1" w:rsidRDefault="00D656D1">
      <w:pPr>
        <w:ind w:left="0" w:hanging="2"/>
      </w:pPr>
    </w:p>
    <w:p w14:paraId="00000065" w14:textId="77777777" w:rsidR="00D656D1" w:rsidRDefault="00D656D1">
      <w:pPr>
        <w:ind w:left="0" w:hanging="2"/>
      </w:pPr>
    </w:p>
    <w:p w14:paraId="00000066" w14:textId="77777777" w:rsidR="00D656D1" w:rsidRDefault="00000000">
      <w:pPr>
        <w:ind w:left="0" w:hanging="2"/>
      </w:pPr>
      <w:r>
        <w:br w:type="page"/>
      </w:r>
    </w:p>
    <w:p w14:paraId="00000067" w14:textId="77777777" w:rsidR="00D656D1" w:rsidRDefault="00000000">
      <w:pPr>
        <w:pStyle w:val="Titlu1"/>
        <w:ind w:left="1" w:hanging="3"/>
      </w:pPr>
      <w:bookmarkStart w:id="1" w:name="_heading=h.z3wpwug77kpu" w:colFirst="0" w:colLast="0"/>
      <w:bookmarkEnd w:id="1"/>
      <w:r>
        <w:lastRenderedPageBreak/>
        <w:t>Conținut</w:t>
      </w:r>
    </w:p>
    <w:sdt>
      <w:sdtPr>
        <w:id w:val="-493800090"/>
        <w:docPartObj>
          <w:docPartGallery w:val="Table of Contents"/>
          <w:docPartUnique/>
        </w:docPartObj>
      </w:sdtPr>
      <w:sdtContent>
        <w:p w14:paraId="00000068" w14:textId="77777777" w:rsidR="00D656D1" w:rsidRDefault="00000000">
          <w:pPr>
            <w:tabs>
              <w:tab w:val="right" w:pos="9257"/>
            </w:tabs>
            <w:spacing w:before="80" w:line="240" w:lineRule="auto"/>
            <w:ind w:left="0" w:hanging="2"/>
            <w:rPr>
              <w:b/>
              <w:color w:val="000000"/>
              <w:szCs w:val="20"/>
            </w:rPr>
          </w:pPr>
          <w:r>
            <w:fldChar w:fldCharType="begin"/>
          </w:r>
          <w:r>
            <w:instrText xml:space="preserve"> TOC \h \u \z \t "Heading 1,1,Heading 2,2,Heading 3,3,Heading 4,4,Heading 5,5,Heading 6,6,"</w:instrText>
          </w:r>
          <w:r>
            <w:fldChar w:fldCharType="separate"/>
          </w:r>
          <w:hyperlink w:anchor="_heading=h.z3wpwug77kpu">
            <w:r>
              <w:rPr>
                <w:b/>
                <w:color w:val="000000"/>
                <w:szCs w:val="20"/>
              </w:rPr>
              <w:t>Conținut</w:t>
            </w:r>
          </w:hyperlink>
          <w:r>
            <w:rPr>
              <w:b/>
              <w:color w:val="000000"/>
              <w:szCs w:val="20"/>
            </w:rPr>
            <w:tab/>
          </w:r>
          <w:r>
            <w:fldChar w:fldCharType="begin"/>
          </w:r>
          <w:r>
            <w:instrText xml:space="preserve"> PAGEREF _heading=h.z3wpwug77kpu \h </w:instrText>
          </w:r>
          <w:r>
            <w:fldChar w:fldCharType="separate"/>
          </w:r>
          <w:r>
            <w:rPr>
              <w:b/>
              <w:color w:val="000000"/>
              <w:szCs w:val="20"/>
            </w:rPr>
            <w:t>4</w:t>
          </w:r>
          <w:r>
            <w:fldChar w:fldCharType="end"/>
          </w:r>
        </w:p>
        <w:p w14:paraId="00000069" w14:textId="77777777" w:rsidR="00D656D1" w:rsidRDefault="00000000">
          <w:pPr>
            <w:tabs>
              <w:tab w:val="right" w:pos="9257"/>
            </w:tabs>
            <w:spacing w:before="200" w:line="240" w:lineRule="auto"/>
            <w:ind w:left="0" w:hanging="2"/>
          </w:pPr>
          <w:hyperlink w:anchor="_heading=h.c268jx1a6l4u">
            <w:r>
              <w:rPr>
                <w:b/>
              </w:rPr>
              <w:t>Despre acest manual</w:t>
            </w:r>
          </w:hyperlink>
          <w:r>
            <w:rPr>
              <w:b/>
            </w:rPr>
            <w:tab/>
          </w:r>
          <w:r>
            <w:fldChar w:fldCharType="begin"/>
          </w:r>
          <w:r>
            <w:instrText xml:space="preserve"> PAGEREF _heading=h.c268jx1a6l4u \h </w:instrText>
          </w:r>
          <w:r>
            <w:fldChar w:fldCharType="separate"/>
          </w:r>
          <w:r>
            <w:rPr>
              <w:b/>
            </w:rPr>
            <w:t>7</w:t>
          </w:r>
          <w:r>
            <w:fldChar w:fldCharType="end"/>
          </w:r>
        </w:p>
        <w:p w14:paraId="0000006A" w14:textId="77777777" w:rsidR="00D656D1" w:rsidRDefault="00000000">
          <w:pPr>
            <w:tabs>
              <w:tab w:val="right" w:pos="9257"/>
            </w:tabs>
            <w:spacing w:before="60" w:line="240" w:lineRule="auto"/>
            <w:ind w:left="0" w:hanging="2"/>
            <w:rPr>
              <w:color w:val="000000"/>
              <w:szCs w:val="20"/>
            </w:rPr>
          </w:pPr>
          <w:hyperlink w:anchor="_heading=h.ka3okzay4r6r">
            <w:r>
              <w:rPr>
                <w:color w:val="000000"/>
                <w:szCs w:val="20"/>
              </w:rPr>
              <w:t>Informații legale</w:t>
            </w:r>
          </w:hyperlink>
          <w:r>
            <w:rPr>
              <w:color w:val="000000"/>
              <w:szCs w:val="20"/>
            </w:rPr>
            <w:tab/>
          </w:r>
          <w:r>
            <w:fldChar w:fldCharType="begin"/>
          </w:r>
          <w:r>
            <w:instrText xml:space="preserve"> PAGEREF _heading=h.ka3okzay4r6r \h </w:instrText>
          </w:r>
          <w:r>
            <w:fldChar w:fldCharType="separate"/>
          </w:r>
          <w:r>
            <w:rPr>
              <w:color w:val="000000"/>
              <w:szCs w:val="20"/>
            </w:rPr>
            <w:t>7</w:t>
          </w:r>
          <w:r>
            <w:fldChar w:fldCharType="end"/>
          </w:r>
        </w:p>
        <w:p w14:paraId="0000006B" w14:textId="77777777" w:rsidR="00D656D1" w:rsidRDefault="00000000">
          <w:pPr>
            <w:tabs>
              <w:tab w:val="right" w:pos="9257"/>
            </w:tabs>
            <w:spacing w:before="60" w:line="240" w:lineRule="auto"/>
            <w:ind w:left="0" w:hanging="2"/>
            <w:rPr>
              <w:color w:val="000000"/>
              <w:szCs w:val="20"/>
            </w:rPr>
          </w:pPr>
          <w:hyperlink w:anchor="_heading=h.2et92p0">
            <w:r>
              <w:rPr>
                <w:color w:val="000000"/>
                <w:szCs w:val="20"/>
              </w:rPr>
              <w:t>Dispoziții generale</w:t>
            </w:r>
          </w:hyperlink>
          <w:r>
            <w:rPr>
              <w:color w:val="000000"/>
              <w:szCs w:val="20"/>
            </w:rPr>
            <w:tab/>
          </w:r>
          <w:r>
            <w:fldChar w:fldCharType="begin"/>
          </w:r>
          <w:r>
            <w:instrText xml:space="preserve"> PAGEREF _heading=h.2et92p0 \h </w:instrText>
          </w:r>
          <w:r>
            <w:fldChar w:fldCharType="separate"/>
          </w:r>
          <w:r>
            <w:rPr>
              <w:color w:val="000000"/>
              <w:szCs w:val="20"/>
            </w:rPr>
            <w:t>7</w:t>
          </w:r>
          <w:r>
            <w:fldChar w:fldCharType="end"/>
          </w:r>
        </w:p>
        <w:p w14:paraId="0000006C" w14:textId="77777777" w:rsidR="00D656D1" w:rsidRDefault="00000000">
          <w:pPr>
            <w:tabs>
              <w:tab w:val="right" w:pos="9257"/>
            </w:tabs>
            <w:spacing w:before="60" w:line="240" w:lineRule="auto"/>
            <w:ind w:left="0" w:hanging="2"/>
            <w:rPr>
              <w:color w:val="000000"/>
              <w:szCs w:val="20"/>
            </w:rPr>
          </w:pPr>
          <w:hyperlink w:anchor="_heading=h.ca5uwdarbw0c">
            <w:r>
              <w:rPr>
                <w:color w:val="000000"/>
                <w:szCs w:val="20"/>
              </w:rPr>
              <w:t>Terminologie</w:t>
            </w:r>
          </w:hyperlink>
          <w:r>
            <w:rPr>
              <w:color w:val="000000"/>
              <w:szCs w:val="20"/>
            </w:rPr>
            <w:tab/>
          </w:r>
          <w:r>
            <w:fldChar w:fldCharType="begin"/>
          </w:r>
          <w:r>
            <w:instrText xml:space="preserve"> PAGEREF _heading=h.ca5uwdarbw0c \h </w:instrText>
          </w:r>
          <w:r>
            <w:fldChar w:fldCharType="separate"/>
          </w:r>
          <w:r>
            <w:rPr>
              <w:color w:val="000000"/>
              <w:szCs w:val="20"/>
            </w:rPr>
            <w:t>8</w:t>
          </w:r>
          <w:r>
            <w:fldChar w:fldCharType="end"/>
          </w:r>
        </w:p>
        <w:p w14:paraId="0000006D" w14:textId="77777777" w:rsidR="00D656D1" w:rsidRDefault="00000000">
          <w:pPr>
            <w:tabs>
              <w:tab w:val="right" w:pos="9257"/>
            </w:tabs>
            <w:spacing w:before="60" w:line="240" w:lineRule="auto"/>
            <w:ind w:left="0" w:hanging="2"/>
            <w:rPr>
              <w:color w:val="000000"/>
              <w:szCs w:val="20"/>
            </w:rPr>
          </w:pPr>
          <w:hyperlink w:anchor="_heading=h.3dy6vkm">
            <w:r>
              <w:rPr>
                <w:color w:val="000000"/>
                <w:szCs w:val="20"/>
              </w:rPr>
              <w:t>Abrevieri</w:t>
            </w:r>
          </w:hyperlink>
          <w:r>
            <w:rPr>
              <w:color w:val="000000"/>
              <w:szCs w:val="20"/>
            </w:rPr>
            <w:tab/>
          </w:r>
          <w:r>
            <w:fldChar w:fldCharType="begin"/>
          </w:r>
          <w:r>
            <w:instrText xml:space="preserve"> PAGEREF _heading=h.3dy6vkm \h </w:instrText>
          </w:r>
          <w:r>
            <w:fldChar w:fldCharType="separate"/>
          </w:r>
          <w:r>
            <w:rPr>
              <w:color w:val="000000"/>
              <w:szCs w:val="20"/>
            </w:rPr>
            <w:t>9</w:t>
          </w:r>
          <w:r>
            <w:fldChar w:fldCharType="end"/>
          </w:r>
        </w:p>
        <w:p w14:paraId="0000006E" w14:textId="77777777" w:rsidR="00D656D1" w:rsidRDefault="00000000">
          <w:pPr>
            <w:tabs>
              <w:tab w:val="right" w:pos="9257"/>
            </w:tabs>
            <w:spacing w:before="200" w:line="240" w:lineRule="auto"/>
            <w:ind w:left="0" w:hanging="2"/>
            <w:rPr>
              <w:b/>
              <w:color w:val="000000"/>
              <w:szCs w:val="20"/>
            </w:rPr>
          </w:pPr>
          <w:hyperlink w:anchor="_heading=h.vxwdhkiu7q9r">
            <w:r>
              <w:rPr>
                <w:b/>
                <w:color w:val="000000"/>
                <w:szCs w:val="20"/>
              </w:rPr>
              <w:t>Unitatea ES200</w:t>
            </w:r>
          </w:hyperlink>
          <w:r>
            <w:rPr>
              <w:b/>
              <w:color w:val="000000"/>
              <w:szCs w:val="20"/>
            </w:rPr>
            <w:tab/>
          </w:r>
          <w:r>
            <w:fldChar w:fldCharType="begin"/>
          </w:r>
          <w:r>
            <w:instrText xml:space="preserve"> PAGEREF _heading=h.vxwdhkiu7q9r \h </w:instrText>
          </w:r>
          <w:r>
            <w:fldChar w:fldCharType="separate"/>
          </w:r>
          <w:r>
            <w:rPr>
              <w:b/>
              <w:color w:val="000000"/>
              <w:szCs w:val="20"/>
            </w:rPr>
            <w:t>10</w:t>
          </w:r>
          <w:r>
            <w:fldChar w:fldCharType="end"/>
          </w:r>
        </w:p>
        <w:p w14:paraId="0000006F" w14:textId="77777777" w:rsidR="00D656D1" w:rsidRDefault="00000000">
          <w:pPr>
            <w:tabs>
              <w:tab w:val="right" w:pos="9257"/>
            </w:tabs>
            <w:spacing w:before="60" w:line="240" w:lineRule="auto"/>
            <w:ind w:left="0" w:hanging="2"/>
            <w:rPr>
              <w:color w:val="000000"/>
              <w:szCs w:val="20"/>
            </w:rPr>
          </w:pPr>
          <w:hyperlink w:anchor="_heading=h.lsgmn5bd20wm">
            <w:r>
              <w:rPr>
                <w:color w:val="000000"/>
                <w:szCs w:val="20"/>
              </w:rPr>
              <w:t>Exemple de aplicații practice</w:t>
            </w:r>
          </w:hyperlink>
          <w:r>
            <w:rPr>
              <w:color w:val="000000"/>
              <w:szCs w:val="20"/>
            </w:rPr>
            <w:tab/>
          </w:r>
          <w:r>
            <w:fldChar w:fldCharType="begin"/>
          </w:r>
          <w:r>
            <w:instrText xml:space="preserve"> PAGEREF _heading=h.lsgmn5bd20wm \h </w:instrText>
          </w:r>
          <w:r>
            <w:fldChar w:fldCharType="separate"/>
          </w:r>
          <w:r>
            <w:rPr>
              <w:color w:val="000000"/>
              <w:szCs w:val="20"/>
            </w:rPr>
            <w:t>10</w:t>
          </w:r>
          <w:r>
            <w:fldChar w:fldCharType="end"/>
          </w:r>
        </w:p>
        <w:p w14:paraId="00000070" w14:textId="77777777" w:rsidR="00D656D1" w:rsidRDefault="00000000">
          <w:pPr>
            <w:tabs>
              <w:tab w:val="right" w:pos="9257"/>
            </w:tabs>
            <w:spacing w:before="60" w:line="240" w:lineRule="auto"/>
            <w:ind w:left="0" w:hanging="2"/>
            <w:rPr>
              <w:color w:val="000000"/>
              <w:szCs w:val="20"/>
            </w:rPr>
          </w:pPr>
          <w:hyperlink w:anchor="_heading=h.e3alxclvssvl">
            <w:r>
              <w:rPr>
                <w:color w:val="000000"/>
                <w:szCs w:val="20"/>
              </w:rPr>
              <w:t>Hardware-ul specific</w:t>
            </w:r>
          </w:hyperlink>
          <w:r>
            <w:rPr>
              <w:color w:val="000000"/>
              <w:szCs w:val="20"/>
            </w:rPr>
            <w:tab/>
          </w:r>
          <w:r>
            <w:fldChar w:fldCharType="begin"/>
          </w:r>
          <w:r>
            <w:instrText xml:space="preserve"> PAGEREF _heading=h.e3alxclvssvl \h </w:instrText>
          </w:r>
          <w:r>
            <w:fldChar w:fldCharType="separate"/>
          </w:r>
          <w:r>
            <w:rPr>
              <w:color w:val="000000"/>
              <w:szCs w:val="20"/>
            </w:rPr>
            <w:t>11</w:t>
          </w:r>
          <w:r>
            <w:fldChar w:fldCharType="end"/>
          </w:r>
        </w:p>
        <w:p w14:paraId="00000071" w14:textId="77777777" w:rsidR="00D656D1" w:rsidRDefault="00000000">
          <w:pPr>
            <w:tabs>
              <w:tab w:val="right" w:pos="9257"/>
            </w:tabs>
            <w:spacing w:before="60" w:line="240" w:lineRule="auto"/>
            <w:ind w:left="0" w:hanging="2"/>
            <w:rPr>
              <w:color w:val="000000"/>
              <w:szCs w:val="20"/>
            </w:rPr>
          </w:pPr>
          <w:hyperlink w:anchor="_heading=h.26in1rg">
            <w:r>
              <w:rPr>
                <w:color w:val="000000"/>
                <w:szCs w:val="20"/>
              </w:rPr>
              <w:t>Arhitectura sistemului</w:t>
            </w:r>
          </w:hyperlink>
          <w:r>
            <w:rPr>
              <w:color w:val="000000"/>
              <w:szCs w:val="20"/>
            </w:rPr>
            <w:tab/>
          </w:r>
          <w:r>
            <w:fldChar w:fldCharType="begin"/>
          </w:r>
          <w:r>
            <w:instrText xml:space="preserve"> PAGEREF _heading=h.26in1rg \h </w:instrText>
          </w:r>
          <w:r>
            <w:fldChar w:fldCharType="separate"/>
          </w:r>
          <w:r>
            <w:rPr>
              <w:color w:val="000000"/>
              <w:szCs w:val="20"/>
            </w:rPr>
            <w:t>12</w:t>
          </w:r>
          <w:r>
            <w:fldChar w:fldCharType="end"/>
          </w:r>
        </w:p>
        <w:p w14:paraId="00000072" w14:textId="77777777" w:rsidR="00D656D1" w:rsidRDefault="00000000">
          <w:pPr>
            <w:tabs>
              <w:tab w:val="right" w:pos="9257"/>
            </w:tabs>
            <w:spacing w:before="60" w:line="240" w:lineRule="auto"/>
            <w:ind w:left="0" w:hanging="2"/>
            <w:rPr>
              <w:color w:val="000000"/>
              <w:szCs w:val="20"/>
            </w:rPr>
          </w:pPr>
          <w:hyperlink w:anchor="_heading=h.bt31xgw9uz7c">
            <w:r>
              <w:rPr>
                <w:color w:val="000000"/>
                <w:szCs w:val="20"/>
              </w:rPr>
              <w:t>Protocoale de comunicație suportate</w:t>
            </w:r>
          </w:hyperlink>
          <w:r>
            <w:rPr>
              <w:color w:val="000000"/>
              <w:szCs w:val="20"/>
            </w:rPr>
            <w:tab/>
          </w:r>
          <w:r>
            <w:fldChar w:fldCharType="begin"/>
          </w:r>
          <w:r>
            <w:instrText xml:space="preserve"> PAGEREF _heading=h.bt31xgw9uz7c \h </w:instrText>
          </w:r>
          <w:r>
            <w:fldChar w:fldCharType="separate"/>
          </w:r>
          <w:r>
            <w:rPr>
              <w:color w:val="000000"/>
              <w:szCs w:val="20"/>
            </w:rPr>
            <w:t>13</w:t>
          </w:r>
          <w:r>
            <w:fldChar w:fldCharType="end"/>
          </w:r>
        </w:p>
        <w:p w14:paraId="00000073" w14:textId="77777777" w:rsidR="00D656D1" w:rsidRDefault="00000000">
          <w:pPr>
            <w:tabs>
              <w:tab w:val="right" w:pos="9257"/>
            </w:tabs>
            <w:spacing w:before="200" w:line="240" w:lineRule="auto"/>
            <w:ind w:left="0" w:hanging="2"/>
            <w:rPr>
              <w:b/>
              <w:color w:val="000000"/>
              <w:szCs w:val="20"/>
            </w:rPr>
          </w:pPr>
          <w:hyperlink w:anchor="_heading=h.ad5jb0wlsqc9">
            <w:r>
              <w:rPr>
                <w:b/>
                <w:color w:val="000000"/>
                <w:szCs w:val="20"/>
              </w:rPr>
              <w:t>Instalarea ES200 Dashboard</w:t>
            </w:r>
          </w:hyperlink>
          <w:r>
            <w:rPr>
              <w:b/>
              <w:color w:val="000000"/>
              <w:szCs w:val="20"/>
            </w:rPr>
            <w:tab/>
          </w:r>
          <w:r>
            <w:fldChar w:fldCharType="begin"/>
          </w:r>
          <w:r>
            <w:instrText xml:space="preserve"> PAGEREF _heading=h.ad5jb0wlsqc9 \h </w:instrText>
          </w:r>
          <w:r>
            <w:fldChar w:fldCharType="separate"/>
          </w:r>
          <w:r>
            <w:rPr>
              <w:b/>
              <w:color w:val="000000"/>
              <w:szCs w:val="20"/>
            </w:rPr>
            <w:t>14</w:t>
          </w:r>
          <w:r>
            <w:fldChar w:fldCharType="end"/>
          </w:r>
        </w:p>
        <w:p w14:paraId="00000074" w14:textId="77777777" w:rsidR="00D656D1" w:rsidRDefault="00000000">
          <w:pPr>
            <w:tabs>
              <w:tab w:val="right" w:pos="9257"/>
            </w:tabs>
            <w:spacing w:before="200" w:line="240" w:lineRule="auto"/>
            <w:ind w:left="0" w:hanging="2"/>
            <w:rPr>
              <w:b/>
              <w:color w:val="000000"/>
              <w:szCs w:val="20"/>
            </w:rPr>
          </w:pPr>
          <w:hyperlink w:anchor="_heading=h.z3ocyr16jjaf">
            <w:r>
              <w:rPr>
                <w:b/>
                <w:color w:val="000000"/>
                <w:szCs w:val="20"/>
              </w:rPr>
              <w:t>Configurarea bazei de date folosind Dashboard-ul</w:t>
            </w:r>
          </w:hyperlink>
          <w:r>
            <w:rPr>
              <w:b/>
              <w:color w:val="000000"/>
              <w:szCs w:val="20"/>
            </w:rPr>
            <w:tab/>
          </w:r>
          <w:r>
            <w:fldChar w:fldCharType="begin"/>
          </w:r>
          <w:r>
            <w:instrText xml:space="preserve"> PAGEREF _heading=h.z3ocyr16jjaf \h </w:instrText>
          </w:r>
          <w:r>
            <w:fldChar w:fldCharType="separate"/>
          </w:r>
          <w:r>
            <w:rPr>
              <w:b/>
              <w:color w:val="000000"/>
              <w:szCs w:val="20"/>
            </w:rPr>
            <w:t>17</w:t>
          </w:r>
          <w:r>
            <w:fldChar w:fldCharType="end"/>
          </w:r>
        </w:p>
        <w:p w14:paraId="00000075" w14:textId="77777777" w:rsidR="00D656D1" w:rsidRDefault="00000000">
          <w:pPr>
            <w:tabs>
              <w:tab w:val="right" w:pos="9257"/>
            </w:tabs>
            <w:spacing w:before="60" w:line="240" w:lineRule="auto"/>
            <w:ind w:left="0" w:hanging="2"/>
            <w:rPr>
              <w:color w:val="000000"/>
              <w:szCs w:val="20"/>
            </w:rPr>
          </w:pPr>
          <w:hyperlink w:anchor="_heading=h.1ci93xb">
            <w:r>
              <w:rPr>
                <w:color w:val="000000"/>
                <w:szCs w:val="20"/>
              </w:rPr>
              <w:t>Interfața de configurare</w:t>
            </w:r>
          </w:hyperlink>
          <w:r>
            <w:rPr>
              <w:color w:val="000000"/>
              <w:szCs w:val="20"/>
            </w:rPr>
            <w:tab/>
          </w:r>
          <w:r>
            <w:fldChar w:fldCharType="begin"/>
          </w:r>
          <w:r>
            <w:instrText xml:space="preserve"> PAGEREF _heading=h.1ci93xb \h </w:instrText>
          </w:r>
          <w:r>
            <w:fldChar w:fldCharType="separate"/>
          </w:r>
          <w:r>
            <w:rPr>
              <w:color w:val="000000"/>
              <w:szCs w:val="20"/>
            </w:rPr>
            <w:t>17</w:t>
          </w:r>
          <w:r>
            <w:fldChar w:fldCharType="end"/>
          </w:r>
        </w:p>
        <w:p w14:paraId="00000076" w14:textId="77777777" w:rsidR="00D656D1" w:rsidRDefault="00000000">
          <w:pPr>
            <w:tabs>
              <w:tab w:val="right" w:pos="9257"/>
            </w:tabs>
            <w:spacing w:before="60" w:line="240" w:lineRule="auto"/>
            <w:ind w:left="0" w:hanging="2"/>
            <w:rPr>
              <w:color w:val="000000"/>
              <w:szCs w:val="20"/>
            </w:rPr>
          </w:pPr>
          <w:hyperlink w:anchor="_heading=h.thice83msz3y">
            <w:r>
              <w:rPr>
                <w:color w:val="000000"/>
                <w:szCs w:val="20"/>
              </w:rPr>
              <w:t>Toolbar-ul principal (1)</w:t>
            </w:r>
          </w:hyperlink>
          <w:r>
            <w:rPr>
              <w:color w:val="000000"/>
              <w:szCs w:val="20"/>
            </w:rPr>
            <w:tab/>
          </w:r>
          <w:r>
            <w:fldChar w:fldCharType="begin"/>
          </w:r>
          <w:r>
            <w:instrText xml:space="preserve"> PAGEREF _heading=h.thice83msz3y \h </w:instrText>
          </w:r>
          <w:r>
            <w:fldChar w:fldCharType="separate"/>
          </w:r>
          <w:r>
            <w:rPr>
              <w:color w:val="000000"/>
              <w:szCs w:val="20"/>
            </w:rPr>
            <w:t>18</w:t>
          </w:r>
          <w:r>
            <w:fldChar w:fldCharType="end"/>
          </w:r>
        </w:p>
        <w:p w14:paraId="00000077" w14:textId="77777777" w:rsidR="00D656D1" w:rsidRDefault="00000000">
          <w:pPr>
            <w:tabs>
              <w:tab w:val="right" w:pos="9257"/>
            </w:tabs>
            <w:spacing w:before="60" w:line="240" w:lineRule="auto"/>
            <w:ind w:left="0" w:hanging="2"/>
            <w:rPr>
              <w:color w:val="000000"/>
              <w:szCs w:val="20"/>
            </w:rPr>
          </w:pPr>
          <w:hyperlink w:anchor="_heading=h.8nnis92apne5">
            <w:r>
              <w:rPr>
                <w:color w:val="000000"/>
                <w:szCs w:val="20"/>
              </w:rPr>
              <w:t>Toolbar-ul secundar (2)</w:t>
            </w:r>
          </w:hyperlink>
          <w:r>
            <w:rPr>
              <w:color w:val="000000"/>
              <w:szCs w:val="20"/>
            </w:rPr>
            <w:tab/>
          </w:r>
          <w:r>
            <w:fldChar w:fldCharType="begin"/>
          </w:r>
          <w:r>
            <w:instrText xml:space="preserve"> PAGEREF _heading=h.8nnis92apne5 \h </w:instrText>
          </w:r>
          <w:r>
            <w:fldChar w:fldCharType="separate"/>
          </w:r>
          <w:r>
            <w:rPr>
              <w:color w:val="000000"/>
              <w:szCs w:val="20"/>
            </w:rPr>
            <w:t>19</w:t>
          </w:r>
          <w:r>
            <w:fldChar w:fldCharType="end"/>
          </w:r>
        </w:p>
        <w:p w14:paraId="00000078" w14:textId="77777777" w:rsidR="00D656D1" w:rsidRDefault="00000000">
          <w:pPr>
            <w:tabs>
              <w:tab w:val="right" w:pos="9257"/>
            </w:tabs>
            <w:spacing w:before="60" w:line="240" w:lineRule="auto"/>
            <w:ind w:left="0" w:hanging="2"/>
            <w:rPr>
              <w:color w:val="000000"/>
              <w:szCs w:val="20"/>
            </w:rPr>
          </w:pPr>
          <w:hyperlink w:anchor="_heading=h.5ithy8tpkzg8">
            <w:r>
              <w:rPr>
                <w:color w:val="000000"/>
                <w:szCs w:val="20"/>
              </w:rPr>
              <w:t>Lista de echipamente (3)</w:t>
            </w:r>
          </w:hyperlink>
          <w:r>
            <w:rPr>
              <w:color w:val="000000"/>
              <w:szCs w:val="20"/>
            </w:rPr>
            <w:tab/>
          </w:r>
          <w:r>
            <w:fldChar w:fldCharType="begin"/>
          </w:r>
          <w:r>
            <w:instrText xml:space="preserve"> PAGEREF _heading=h.5ithy8tpkzg8 \h </w:instrText>
          </w:r>
          <w:r>
            <w:fldChar w:fldCharType="separate"/>
          </w:r>
          <w:r>
            <w:rPr>
              <w:color w:val="000000"/>
              <w:szCs w:val="20"/>
            </w:rPr>
            <w:t>19</w:t>
          </w:r>
          <w:r>
            <w:fldChar w:fldCharType="end"/>
          </w:r>
        </w:p>
        <w:p w14:paraId="00000079" w14:textId="77777777" w:rsidR="00D656D1" w:rsidRDefault="00000000">
          <w:pPr>
            <w:tabs>
              <w:tab w:val="right" w:pos="9257"/>
            </w:tabs>
            <w:spacing w:before="60" w:line="240" w:lineRule="auto"/>
            <w:ind w:left="0" w:hanging="2"/>
            <w:rPr>
              <w:color w:val="000000"/>
              <w:szCs w:val="20"/>
            </w:rPr>
          </w:pPr>
          <w:hyperlink w:anchor="_heading=h.f0tcc4vxru11">
            <w:r>
              <w:rPr>
                <w:color w:val="000000"/>
                <w:szCs w:val="20"/>
              </w:rPr>
              <w:t>Setările echipamentelor (4)</w:t>
            </w:r>
          </w:hyperlink>
          <w:r>
            <w:rPr>
              <w:color w:val="000000"/>
              <w:szCs w:val="20"/>
            </w:rPr>
            <w:tab/>
          </w:r>
          <w:r>
            <w:fldChar w:fldCharType="begin"/>
          </w:r>
          <w:r>
            <w:instrText xml:space="preserve"> PAGEREF _heading=h.f0tcc4vxru11 \h </w:instrText>
          </w:r>
          <w:r>
            <w:fldChar w:fldCharType="separate"/>
          </w:r>
          <w:r>
            <w:rPr>
              <w:color w:val="000000"/>
              <w:szCs w:val="20"/>
            </w:rPr>
            <w:t>19</w:t>
          </w:r>
          <w:r>
            <w:fldChar w:fldCharType="end"/>
          </w:r>
        </w:p>
        <w:p w14:paraId="0000007A" w14:textId="77777777" w:rsidR="00D656D1" w:rsidRDefault="00000000">
          <w:pPr>
            <w:tabs>
              <w:tab w:val="right" w:pos="9257"/>
            </w:tabs>
            <w:spacing w:before="60" w:line="240" w:lineRule="auto"/>
            <w:ind w:left="0" w:hanging="2"/>
            <w:rPr>
              <w:color w:val="000000"/>
              <w:szCs w:val="20"/>
            </w:rPr>
          </w:pPr>
          <w:hyperlink w:anchor="_heading=h.f2jjkfrexn12">
            <w:r>
              <w:rPr>
                <w:color w:val="000000"/>
                <w:szCs w:val="20"/>
              </w:rPr>
              <w:t>Tabelul de puncte (5)</w:t>
            </w:r>
          </w:hyperlink>
          <w:r>
            <w:rPr>
              <w:color w:val="000000"/>
              <w:szCs w:val="20"/>
            </w:rPr>
            <w:tab/>
          </w:r>
          <w:r>
            <w:fldChar w:fldCharType="begin"/>
          </w:r>
          <w:r>
            <w:instrText xml:space="preserve"> PAGEREF _heading=h.f2jjkfrexn12 \h </w:instrText>
          </w:r>
          <w:r>
            <w:fldChar w:fldCharType="separate"/>
          </w:r>
          <w:r>
            <w:rPr>
              <w:color w:val="000000"/>
              <w:szCs w:val="20"/>
            </w:rPr>
            <w:t>20</w:t>
          </w:r>
          <w:r>
            <w:fldChar w:fldCharType="end"/>
          </w:r>
        </w:p>
        <w:p w14:paraId="0000007B" w14:textId="77777777" w:rsidR="00D656D1" w:rsidRDefault="00000000">
          <w:pPr>
            <w:tabs>
              <w:tab w:val="right" w:pos="9257"/>
            </w:tabs>
            <w:spacing w:before="60" w:line="240" w:lineRule="auto"/>
            <w:ind w:left="0" w:hanging="2"/>
            <w:rPr>
              <w:color w:val="000000"/>
              <w:szCs w:val="20"/>
            </w:rPr>
          </w:pPr>
          <w:hyperlink w:anchor="_heading=h.n8irdzjkmik6">
            <w:r>
              <w:rPr>
                <w:color w:val="000000"/>
                <w:szCs w:val="20"/>
              </w:rPr>
              <w:t>Tabelul de erori (6)</w:t>
            </w:r>
          </w:hyperlink>
          <w:r>
            <w:rPr>
              <w:color w:val="000000"/>
              <w:szCs w:val="20"/>
            </w:rPr>
            <w:tab/>
          </w:r>
          <w:r>
            <w:fldChar w:fldCharType="begin"/>
          </w:r>
          <w:r>
            <w:instrText xml:space="preserve"> PAGEREF _heading=h.n8irdzjkmik6 \h </w:instrText>
          </w:r>
          <w:r>
            <w:fldChar w:fldCharType="separate"/>
          </w:r>
          <w:r>
            <w:rPr>
              <w:color w:val="000000"/>
              <w:szCs w:val="20"/>
            </w:rPr>
            <w:t>20</w:t>
          </w:r>
          <w:r>
            <w:fldChar w:fldCharType="end"/>
          </w:r>
        </w:p>
        <w:p w14:paraId="0000007C" w14:textId="77777777" w:rsidR="00D656D1" w:rsidRDefault="00000000">
          <w:pPr>
            <w:tabs>
              <w:tab w:val="right" w:pos="9257"/>
            </w:tabs>
            <w:spacing w:before="60" w:line="240" w:lineRule="auto"/>
            <w:ind w:left="0" w:hanging="2"/>
            <w:rPr>
              <w:color w:val="000000"/>
              <w:szCs w:val="20"/>
            </w:rPr>
          </w:pPr>
          <w:hyperlink w:anchor="_heading=h.23ckvvd">
            <w:r>
              <w:rPr>
                <w:color w:val="000000"/>
                <w:szCs w:val="20"/>
              </w:rPr>
              <w:t>Adăugarea de echipamente în baza de date</w:t>
            </w:r>
          </w:hyperlink>
          <w:r>
            <w:rPr>
              <w:color w:val="000000"/>
              <w:szCs w:val="20"/>
            </w:rPr>
            <w:tab/>
          </w:r>
          <w:r>
            <w:fldChar w:fldCharType="begin"/>
          </w:r>
          <w:r>
            <w:instrText xml:space="preserve"> PAGEREF _heading=h.23ckvvd \h </w:instrText>
          </w:r>
          <w:r>
            <w:fldChar w:fldCharType="separate"/>
          </w:r>
          <w:r>
            <w:rPr>
              <w:color w:val="000000"/>
              <w:szCs w:val="20"/>
            </w:rPr>
            <w:t>20</w:t>
          </w:r>
          <w:r>
            <w:fldChar w:fldCharType="end"/>
          </w:r>
        </w:p>
        <w:p w14:paraId="0000007D" w14:textId="77777777" w:rsidR="00D656D1" w:rsidRDefault="00000000">
          <w:pPr>
            <w:tabs>
              <w:tab w:val="right" w:pos="9257"/>
            </w:tabs>
            <w:spacing w:before="60" w:line="240" w:lineRule="auto"/>
            <w:ind w:left="0" w:hanging="2"/>
            <w:rPr>
              <w:color w:val="000000"/>
              <w:szCs w:val="20"/>
            </w:rPr>
          </w:pPr>
          <w:hyperlink w:anchor="_heading=h.y46pdindci15">
            <w:r>
              <w:rPr>
                <w:color w:val="000000"/>
                <w:szCs w:val="20"/>
              </w:rPr>
              <w:t>Centre de comandă:</w:t>
            </w:r>
          </w:hyperlink>
          <w:r>
            <w:rPr>
              <w:color w:val="000000"/>
              <w:szCs w:val="20"/>
            </w:rPr>
            <w:tab/>
          </w:r>
          <w:r>
            <w:fldChar w:fldCharType="begin"/>
          </w:r>
          <w:r>
            <w:instrText xml:space="preserve"> PAGEREF _heading=h.y46pdindci15 \h </w:instrText>
          </w:r>
          <w:r>
            <w:fldChar w:fldCharType="separate"/>
          </w:r>
          <w:r>
            <w:rPr>
              <w:color w:val="000000"/>
              <w:szCs w:val="20"/>
            </w:rPr>
            <w:t>20</w:t>
          </w:r>
          <w:r>
            <w:fldChar w:fldCharType="end"/>
          </w:r>
        </w:p>
        <w:p w14:paraId="0000007E" w14:textId="77777777" w:rsidR="00D656D1" w:rsidRDefault="00000000">
          <w:pPr>
            <w:tabs>
              <w:tab w:val="right" w:pos="9257"/>
            </w:tabs>
            <w:spacing w:before="60" w:line="240" w:lineRule="auto"/>
            <w:ind w:left="0" w:hanging="2"/>
            <w:rPr>
              <w:color w:val="000000"/>
              <w:szCs w:val="20"/>
            </w:rPr>
          </w:pPr>
          <w:hyperlink w:anchor="_heading=h.taoq7bav7u0f">
            <w:r>
              <w:rPr>
                <w:color w:val="000000"/>
                <w:szCs w:val="20"/>
              </w:rPr>
              <w:t>IED-uri</w:t>
            </w:r>
          </w:hyperlink>
          <w:r>
            <w:rPr>
              <w:color w:val="000000"/>
              <w:szCs w:val="20"/>
            </w:rPr>
            <w:tab/>
          </w:r>
          <w:r>
            <w:fldChar w:fldCharType="begin"/>
          </w:r>
          <w:r>
            <w:instrText xml:space="preserve"> PAGEREF _heading=h.taoq7bav7u0f \h </w:instrText>
          </w:r>
          <w:r>
            <w:fldChar w:fldCharType="separate"/>
          </w:r>
          <w:r>
            <w:rPr>
              <w:color w:val="000000"/>
              <w:szCs w:val="20"/>
            </w:rPr>
            <w:t>24</w:t>
          </w:r>
          <w:r>
            <w:fldChar w:fldCharType="end"/>
          </w:r>
        </w:p>
        <w:p w14:paraId="0000007F" w14:textId="77777777" w:rsidR="00D656D1" w:rsidRDefault="00000000">
          <w:pPr>
            <w:tabs>
              <w:tab w:val="right" w:pos="9257"/>
            </w:tabs>
            <w:spacing w:before="60" w:line="240" w:lineRule="auto"/>
            <w:ind w:left="0" w:hanging="2"/>
            <w:rPr>
              <w:color w:val="000000"/>
              <w:szCs w:val="20"/>
            </w:rPr>
          </w:pPr>
          <w:hyperlink w:anchor="_heading=h.hpxdqjsh8h9i">
            <w:r>
              <w:rPr>
                <w:color w:val="000000"/>
                <w:szCs w:val="20"/>
              </w:rPr>
              <w:t>Adăugarea și editarea de puncte</w:t>
            </w:r>
          </w:hyperlink>
          <w:r>
            <w:rPr>
              <w:color w:val="000000"/>
              <w:szCs w:val="20"/>
            </w:rPr>
            <w:tab/>
          </w:r>
          <w:r>
            <w:fldChar w:fldCharType="begin"/>
          </w:r>
          <w:r>
            <w:instrText xml:space="preserve"> PAGEREF _heading=h.hpxdqjsh8h9i \h </w:instrText>
          </w:r>
          <w:r>
            <w:fldChar w:fldCharType="separate"/>
          </w:r>
          <w:r>
            <w:rPr>
              <w:color w:val="000000"/>
              <w:szCs w:val="20"/>
            </w:rPr>
            <w:t>26</w:t>
          </w:r>
          <w:r>
            <w:fldChar w:fldCharType="end"/>
          </w:r>
        </w:p>
        <w:p w14:paraId="00000080" w14:textId="77777777" w:rsidR="00D656D1" w:rsidRDefault="00000000">
          <w:pPr>
            <w:tabs>
              <w:tab w:val="right" w:pos="9257"/>
            </w:tabs>
            <w:spacing w:before="60" w:line="240" w:lineRule="auto"/>
            <w:ind w:left="0" w:hanging="2"/>
            <w:rPr>
              <w:color w:val="000000"/>
              <w:szCs w:val="20"/>
            </w:rPr>
          </w:pPr>
          <w:hyperlink w:anchor="_heading=h.6biq46757znt">
            <w:r>
              <w:rPr>
                <w:color w:val="000000"/>
                <w:szCs w:val="20"/>
              </w:rPr>
              <w:t>Editarea punctelor unui centru de comandă</w:t>
            </w:r>
          </w:hyperlink>
          <w:r>
            <w:rPr>
              <w:color w:val="000000"/>
              <w:szCs w:val="20"/>
            </w:rPr>
            <w:tab/>
          </w:r>
          <w:r>
            <w:fldChar w:fldCharType="begin"/>
          </w:r>
          <w:r>
            <w:instrText xml:space="preserve"> PAGEREF _heading=h.6biq46757znt \h </w:instrText>
          </w:r>
          <w:r>
            <w:fldChar w:fldCharType="separate"/>
          </w:r>
          <w:r>
            <w:rPr>
              <w:color w:val="000000"/>
              <w:szCs w:val="20"/>
            </w:rPr>
            <w:t>27</w:t>
          </w:r>
          <w:r>
            <w:fldChar w:fldCharType="end"/>
          </w:r>
        </w:p>
        <w:p w14:paraId="00000081" w14:textId="77777777" w:rsidR="00D656D1" w:rsidRDefault="00000000">
          <w:pPr>
            <w:tabs>
              <w:tab w:val="right" w:pos="9257"/>
            </w:tabs>
            <w:spacing w:before="60" w:line="240" w:lineRule="auto"/>
            <w:ind w:left="0" w:hanging="2"/>
            <w:rPr>
              <w:color w:val="000000"/>
              <w:szCs w:val="20"/>
            </w:rPr>
          </w:pPr>
          <w:hyperlink w:anchor="_heading=h.703futsbqb87">
            <w:r>
              <w:rPr>
                <w:color w:val="000000"/>
                <w:szCs w:val="20"/>
              </w:rPr>
              <w:t>Editarea punctelor unui IED</w:t>
            </w:r>
          </w:hyperlink>
          <w:r>
            <w:rPr>
              <w:color w:val="000000"/>
              <w:szCs w:val="20"/>
            </w:rPr>
            <w:tab/>
          </w:r>
          <w:r>
            <w:fldChar w:fldCharType="begin"/>
          </w:r>
          <w:r>
            <w:instrText xml:space="preserve"> PAGEREF _heading=h.703futsbqb87 \h </w:instrText>
          </w:r>
          <w:r>
            <w:fldChar w:fldCharType="separate"/>
          </w:r>
          <w:r>
            <w:rPr>
              <w:color w:val="000000"/>
              <w:szCs w:val="20"/>
            </w:rPr>
            <w:t>28</w:t>
          </w:r>
          <w:r>
            <w:fldChar w:fldCharType="end"/>
          </w:r>
        </w:p>
        <w:p w14:paraId="00000082" w14:textId="77777777" w:rsidR="00D656D1" w:rsidRDefault="00000000">
          <w:pPr>
            <w:tabs>
              <w:tab w:val="right" w:pos="9257"/>
            </w:tabs>
            <w:spacing w:before="60" w:line="240" w:lineRule="auto"/>
            <w:ind w:left="0" w:hanging="2"/>
            <w:rPr>
              <w:color w:val="000000"/>
              <w:szCs w:val="20"/>
            </w:rPr>
          </w:pPr>
          <w:hyperlink w:anchor="_heading=h.3tbugp1">
            <w:r>
              <w:rPr>
                <w:color w:val="000000"/>
                <w:szCs w:val="20"/>
              </w:rPr>
              <w:t>Descărcarea și încărcarea bazei de date în ES200</w:t>
            </w:r>
          </w:hyperlink>
          <w:r>
            <w:rPr>
              <w:color w:val="000000"/>
              <w:szCs w:val="20"/>
            </w:rPr>
            <w:tab/>
          </w:r>
          <w:r>
            <w:fldChar w:fldCharType="begin"/>
          </w:r>
          <w:r>
            <w:instrText xml:space="preserve"> PAGEREF _heading=h.3tbugp1 \h </w:instrText>
          </w:r>
          <w:r>
            <w:fldChar w:fldCharType="separate"/>
          </w:r>
          <w:r>
            <w:rPr>
              <w:color w:val="000000"/>
              <w:szCs w:val="20"/>
            </w:rPr>
            <w:t>29</w:t>
          </w:r>
          <w:r>
            <w:fldChar w:fldCharType="end"/>
          </w:r>
        </w:p>
        <w:p w14:paraId="00000083" w14:textId="77777777" w:rsidR="00D656D1" w:rsidRDefault="00000000">
          <w:pPr>
            <w:tabs>
              <w:tab w:val="right" w:pos="9257"/>
            </w:tabs>
            <w:spacing w:before="60" w:line="240" w:lineRule="auto"/>
            <w:ind w:left="0" w:hanging="2"/>
            <w:rPr>
              <w:color w:val="000000"/>
              <w:szCs w:val="20"/>
            </w:rPr>
          </w:pPr>
          <w:hyperlink w:anchor="_heading=h.mcgmlyr6hwdw">
            <w:r>
              <w:rPr>
                <w:color w:val="000000"/>
                <w:szCs w:val="20"/>
              </w:rPr>
              <w:t>Descărcarea bazei de date</w:t>
            </w:r>
          </w:hyperlink>
          <w:r>
            <w:rPr>
              <w:color w:val="000000"/>
              <w:szCs w:val="20"/>
            </w:rPr>
            <w:tab/>
          </w:r>
          <w:r>
            <w:fldChar w:fldCharType="begin"/>
          </w:r>
          <w:r>
            <w:instrText xml:space="preserve"> PAGEREF _heading=h.mcgmlyr6hwdw \h </w:instrText>
          </w:r>
          <w:r>
            <w:fldChar w:fldCharType="separate"/>
          </w:r>
          <w:r>
            <w:rPr>
              <w:color w:val="000000"/>
              <w:szCs w:val="20"/>
            </w:rPr>
            <w:t>29</w:t>
          </w:r>
          <w:r>
            <w:fldChar w:fldCharType="end"/>
          </w:r>
        </w:p>
        <w:p w14:paraId="00000084" w14:textId="77777777" w:rsidR="00D656D1" w:rsidRDefault="00000000">
          <w:pPr>
            <w:tabs>
              <w:tab w:val="right" w:pos="9257"/>
            </w:tabs>
            <w:spacing w:before="60" w:line="240" w:lineRule="auto"/>
            <w:ind w:left="0" w:hanging="2"/>
            <w:rPr>
              <w:color w:val="000000"/>
              <w:szCs w:val="20"/>
            </w:rPr>
          </w:pPr>
          <w:hyperlink w:anchor="_heading=h.lsxqs6ek3a99">
            <w:r>
              <w:rPr>
                <w:color w:val="000000"/>
                <w:szCs w:val="20"/>
              </w:rPr>
              <w:t>Încărcarea bazei de date</w:t>
            </w:r>
          </w:hyperlink>
          <w:r>
            <w:rPr>
              <w:color w:val="000000"/>
              <w:szCs w:val="20"/>
            </w:rPr>
            <w:tab/>
          </w:r>
          <w:r>
            <w:fldChar w:fldCharType="begin"/>
          </w:r>
          <w:r>
            <w:instrText xml:space="preserve"> PAGEREF _heading=h.lsxqs6ek3a99 \h </w:instrText>
          </w:r>
          <w:r>
            <w:fldChar w:fldCharType="separate"/>
          </w:r>
          <w:r>
            <w:rPr>
              <w:color w:val="000000"/>
              <w:szCs w:val="20"/>
            </w:rPr>
            <w:t>30</w:t>
          </w:r>
          <w:r>
            <w:fldChar w:fldCharType="end"/>
          </w:r>
        </w:p>
        <w:p w14:paraId="00000085" w14:textId="77777777" w:rsidR="00D656D1" w:rsidRDefault="00000000">
          <w:pPr>
            <w:tabs>
              <w:tab w:val="right" w:pos="9257"/>
            </w:tabs>
            <w:spacing w:before="60" w:line="240" w:lineRule="auto"/>
            <w:ind w:left="0" w:hanging="2"/>
            <w:rPr>
              <w:color w:val="000000"/>
              <w:szCs w:val="20"/>
            </w:rPr>
          </w:pPr>
          <w:hyperlink w:anchor="_heading=h.2116fmdzqzdl">
            <w:r>
              <w:rPr>
                <w:color w:val="000000"/>
                <w:szCs w:val="20"/>
              </w:rPr>
              <w:t>Vizualizarea punctelor.</w:t>
            </w:r>
          </w:hyperlink>
          <w:r>
            <w:rPr>
              <w:color w:val="000000"/>
              <w:szCs w:val="20"/>
            </w:rPr>
            <w:tab/>
          </w:r>
          <w:r>
            <w:fldChar w:fldCharType="begin"/>
          </w:r>
          <w:r>
            <w:instrText xml:space="preserve"> PAGEREF _heading=h.2116fmdzqzdl \h </w:instrText>
          </w:r>
          <w:r>
            <w:fldChar w:fldCharType="separate"/>
          </w:r>
          <w:r>
            <w:rPr>
              <w:color w:val="000000"/>
              <w:szCs w:val="20"/>
            </w:rPr>
            <w:t>30</w:t>
          </w:r>
          <w:r>
            <w:fldChar w:fldCharType="end"/>
          </w:r>
        </w:p>
        <w:p w14:paraId="00000086" w14:textId="77777777" w:rsidR="00D656D1" w:rsidRDefault="00000000">
          <w:pPr>
            <w:tabs>
              <w:tab w:val="right" w:pos="9257"/>
            </w:tabs>
            <w:spacing w:before="60" w:line="240" w:lineRule="auto"/>
            <w:ind w:left="0" w:hanging="2"/>
            <w:rPr>
              <w:color w:val="000000"/>
              <w:szCs w:val="20"/>
            </w:rPr>
          </w:pPr>
          <w:hyperlink w:anchor="_heading=h.46r0co2">
            <w:r>
              <w:rPr>
                <w:color w:val="000000"/>
                <w:szCs w:val="20"/>
              </w:rPr>
              <w:t>Trimiterea comenzilor</w:t>
            </w:r>
          </w:hyperlink>
          <w:r>
            <w:rPr>
              <w:color w:val="000000"/>
              <w:szCs w:val="20"/>
            </w:rPr>
            <w:tab/>
          </w:r>
          <w:r>
            <w:fldChar w:fldCharType="begin"/>
          </w:r>
          <w:r>
            <w:instrText xml:space="preserve"> PAGEREF _heading=h.46r0co2 \h </w:instrText>
          </w:r>
          <w:r>
            <w:fldChar w:fldCharType="separate"/>
          </w:r>
          <w:r>
            <w:rPr>
              <w:color w:val="000000"/>
              <w:szCs w:val="20"/>
            </w:rPr>
            <w:t>32</w:t>
          </w:r>
          <w:r>
            <w:fldChar w:fldCharType="end"/>
          </w:r>
        </w:p>
        <w:p w14:paraId="00000087" w14:textId="77777777" w:rsidR="00D656D1" w:rsidRDefault="00000000">
          <w:pPr>
            <w:tabs>
              <w:tab w:val="right" w:pos="9257"/>
            </w:tabs>
            <w:spacing w:before="60" w:line="240" w:lineRule="auto"/>
            <w:ind w:left="0" w:hanging="2"/>
            <w:rPr>
              <w:color w:val="000000"/>
              <w:szCs w:val="20"/>
            </w:rPr>
          </w:pPr>
          <w:hyperlink w:anchor="_heading=h.r20sew1fwqo8">
            <w:r>
              <w:rPr>
                <w:color w:val="000000"/>
                <w:szCs w:val="20"/>
              </w:rPr>
              <w:t>Fortarea de puncte</w:t>
            </w:r>
          </w:hyperlink>
          <w:r>
            <w:rPr>
              <w:color w:val="000000"/>
              <w:szCs w:val="20"/>
            </w:rPr>
            <w:tab/>
          </w:r>
          <w:r>
            <w:fldChar w:fldCharType="begin"/>
          </w:r>
          <w:r>
            <w:instrText xml:space="preserve"> PAGEREF _heading=h.r20sew1fwqo8 \h </w:instrText>
          </w:r>
          <w:r>
            <w:fldChar w:fldCharType="separate"/>
          </w:r>
          <w:r>
            <w:rPr>
              <w:color w:val="000000"/>
              <w:szCs w:val="20"/>
            </w:rPr>
            <w:t>33</w:t>
          </w:r>
          <w:r>
            <w:fldChar w:fldCharType="end"/>
          </w:r>
        </w:p>
        <w:p w14:paraId="00000088" w14:textId="77777777" w:rsidR="00D656D1" w:rsidRDefault="00000000">
          <w:pPr>
            <w:tabs>
              <w:tab w:val="right" w:pos="9257"/>
            </w:tabs>
            <w:spacing w:before="200" w:line="240" w:lineRule="auto"/>
            <w:ind w:left="0" w:hanging="2"/>
            <w:rPr>
              <w:b/>
              <w:color w:val="000000"/>
              <w:szCs w:val="20"/>
            </w:rPr>
          </w:pPr>
          <w:hyperlink w:anchor="_heading=h.gjr5ufb4zo9d">
            <w:r>
              <w:rPr>
                <w:b/>
                <w:color w:val="000000"/>
                <w:szCs w:val="20"/>
              </w:rPr>
              <w:t>Exemplu de configurare</w:t>
            </w:r>
          </w:hyperlink>
          <w:r>
            <w:rPr>
              <w:b/>
              <w:color w:val="000000"/>
              <w:szCs w:val="20"/>
            </w:rPr>
            <w:tab/>
          </w:r>
          <w:r>
            <w:fldChar w:fldCharType="begin"/>
          </w:r>
          <w:r>
            <w:instrText xml:space="preserve"> PAGEREF _heading=h.gjr5ufb4zo9d \h </w:instrText>
          </w:r>
          <w:r>
            <w:fldChar w:fldCharType="separate"/>
          </w:r>
          <w:r>
            <w:rPr>
              <w:b/>
              <w:color w:val="000000"/>
              <w:szCs w:val="20"/>
            </w:rPr>
            <w:t>34</w:t>
          </w:r>
          <w:r>
            <w:fldChar w:fldCharType="end"/>
          </w:r>
        </w:p>
        <w:p w14:paraId="00000089" w14:textId="77777777" w:rsidR="00D656D1" w:rsidRDefault="00000000">
          <w:pPr>
            <w:tabs>
              <w:tab w:val="right" w:pos="9257"/>
            </w:tabs>
            <w:spacing w:before="60" w:line="240" w:lineRule="auto"/>
            <w:ind w:left="0" w:hanging="2"/>
            <w:rPr>
              <w:color w:val="000000"/>
              <w:szCs w:val="20"/>
            </w:rPr>
          </w:pPr>
          <w:hyperlink w:anchor="_heading=h.111kx3o">
            <w:r>
              <w:rPr>
                <w:color w:val="000000"/>
                <w:szCs w:val="20"/>
              </w:rPr>
              <w:t>O situație ipotetică</w:t>
            </w:r>
          </w:hyperlink>
          <w:r>
            <w:rPr>
              <w:color w:val="000000"/>
              <w:szCs w:val="20"/>
            </w:rPr>
            <w:tab/>
          </w:r>
          <w:r>
            <w:fldChar w:fldCharType="begin"/>
          </w:r>
          <w:r>
            <w:instrText xml:space="preserve"> PAGEREF _heading=h.111kx3o \h </w:instrText>
          </w:r>
          <w:r>
            <w:fldChar w:fldCharType="separate"/>
          </w:r>
          <w:r>
            <w:rPr>
              <w:color w:val="000000"/>
              <w:szCs w:val="20"/>
            </w:rPr>
            <w:t>34</w:t>
          </w:r>
          <w:r>
            <w:fldChar w:fldCharType="end"/>
          </w:r>
        </w:p>
        <w:p w14:paraId="0000008A" w14:textId="77777777" w:rsidR="00D656D1" w:rsidRDefault="00000000">
          <w:pPr>
            <w:tabs>
              <w:tab w:val="right" w:pos="9257"/>
            </w:tabs>
            <w:spacing w:before="60" w:line="240" w:lineRule="auto"/>
            <w:ind w:left="0" w:hanging="2"/>
            <w:rPr>
              <w:color w:val="000000"/>
              <w:szCs w:val="20"/>
            </w:rPr>
          </w:pPr>
          <w:hyperlink w:anchor="_heading=h.206ipza">
            <w:r>
              <w:rPr>
                <w:color w:val="000000"/>
                <w:szCs w:val="20"/>
              </w:rPr>
              <w:t>Configurarea IED-ului</w:t>
            </w:r>
          </w:hyperlink>
          <w:r>
            <w:rPr>
              <w:color w:val="000000"/>
              <w:szCs w:val="20"/>
            </w:rPr>
            <w:tab/>
          </w:r>
          <w:r>
            <w:fldChar w:fldCharType="begin"/>
          </w:r>
          <w:r>
            <w:instrText xml:space="preserve"> PAGEREF _heading=h.206ipza \h </w:instrText>
          </w:r>
          <w:r>
            <w:fldChar w:fldCharType="separate"/>
          </w:r>
          <w:r>
            <w:rPr>
              <w:color w:val="000000"/>
              <w:szCs w:val="20"/>
            </w:rPr>
            <w:t>35</w:t>
          </w:r>
          <w:r>
            <w:fldChar w:fldCharType="end"/>
          </w:r>
        </w:p>
        <w:p w14:paraId="0000008B" w14:textId="77777777" w:rsidR="00D656D1" w:rsidRDefault="00000000">
          <w:pPr>
            <w:tabs>
              <w:tab w:val="right" w:pos="9257"/>
            </w:tabs>
            <w:spacing w:before="60" w:line="240" w:lineRule="auto"/>
            <w:ind w:left="0" w:hanging="2"/>
            <w:rPr>
              <w:color w:val="000000"/>
              <w:szCs w:val="20"/>
            </w:rPr>
          </w:pPr>
          <w:hyperlink w:anchor="_heading=h.1egqt2p">
            <w:r>
              <w:rPr>
                <w:color w:val="000000"/>
                <w:szCs w:val="20"/>
              </w:rPr>
              <w:t>Configurarea unui centru de comandă</w:t>
            </w:r>
          </w:hyperlink>
          <w:r>
            <w:rPr>
              <w:color w:val="000000"/>
              <w:szCs w:val="20"/>
            </w:rPr>
            <w:tab/>
          </w:r>
          <w:r>
            <w:fldChar w:fldCharType="begin"/>
          </w:r>
          <w:r>
            <w:instrText xml:space="preserve"> PAGEREF _heading=h.1egqt2p \h </w:instrText>
          </w:r>
          <w:r>
            <w:fldChar w:fldCharType="separate"/>
          </w:r>
          <w:r>
            <w:rPr>
              <w:color w:val="000000"/>
              <w:szCs w:val="20"/>
            </w:rPr>
            <w:t>37</w:t>
          </w:r>
          <w:r>
            <w:fldChar w:fldCharType="end"/>
          </w:r>
        </w:p>
        <w:p w14:paraId="0000008C" w14:textId="77777777" w:rsidR="00D656D1" w:rsidRDefault="00000000">
          <w:pPr>
            <w:tabs>
              <w:tab w:val="right" w:pos="9257"/>
            </w:tabs>
            <w:spacing w:before="60" w:line="240" w:lineRule="auto"/>
            <w:ind w:left="0" w:hanging="2"/>
            <w:rPr>
              <w:color w:val="000000"/>
              <w:szCs w:val="20"/>
            </w:rPr>
          </w:pPr>
          <w:hyperlink w:anchor="_heading=h.sqyw64">
            <w:r>
              <w:rPr>
                <w:color w:val="000000"/>
                <w:szCs w:val="20"/>
              </w:rPr>
              <w:t>Salvarea și încărcarea bazei de date</w:t>
            </w:r>
          </w:hyperlink>
          <w:r>
            <w:rPr>
              <w:color w:val="000000"/>
              <w:szCs w:val="20"/>
            </w:rPr>
            <w:tab/>
          </w:r>
          <w:r>
            <w:fldChar w:fldCharType="begin"/>
          </w:r>
          <w:r>
            <w:instrText xml:space="preserve"> PAGEREF _heading=h.sqyw64 \h </w:instrText>
          </w:r>
          <w:r>
            <w:fldChar w:fldCharType="separate"/>
          </w:r>
          <w:r>
            <w:rPr>
              <w:color w:val="000000"/>
              <w:szCs w:val="20"/>
            </w:rPr>
            <w:t>39</w:t>
          </w:r>
          <w:r>
            <w:fldChar w:fldCharType="end"/>
          </w:r>
        </w:p>
        <w:p w14:paraId="0000008D" w14:textId="77777777" w:rsidR="00D656D1" w:rsidRDefault="00000000">
          <w:pPr>
            <w:tabs>
              <w:tab w:val="right" w:pos="9257"/>
            </w:tabs>
            <w:spacing w:before="200" w:line="240" w:lineRule="auto"/>
            <w:ind w:left="0" w:hanging="2"/>
            <w:rPr>
              <w:b/>
              <w:color w:val="000000"/>
              <w:szCs w:val="20"/>
            </w:rPr>
          </w:pPr>
          <w:hyperlink w:anchor="_heading=h.da83xcyaf7bx">
            <w:r>
              <w:rPr>
                <w:b/>
                <w:color w:val="000000"/>
                <w:szCs w:val="20"/>
              </w:rPr>
              <w:t>Optiuni utile</w:t>
            </w:r>
          </w:hyperlink>
          <w:r>
            <w:rPr>
              <w:b/>
              <w:color w:val="000000"/>
              <w:szCs w:val="20"/>
            </w:rPr>
            <w:tab/>
          </w:r>
          <w:r>
            <w:fldChar w:fldCharType="begin"/>
          </w:r>
          <w:r>
            <w:instrText xml:space="preserve"> PAGEREF _heading=h.da83xcyaf7bx \h </w:instrText>
          </w:r>
          <w:r>
            <w:fldChar w:fldCharType="separate"/>
          </w:r>
          <w:r>
            <w:rPr>
              <w:b/>
              <w:color w:val="000000"/>
              <w:szCs w:val="20"/>
            </w:rPr>
            <w:t>40</w:t>
          </w:r>
          <w:r>
            <w:fldChar w:fldCharType="end"/>
          </w:r>
        </w:p>
        <w:p w14:paraId="0000008E" w14:textId="77777777" w:rsidR="00D656D1" w:rsidRDefault="00000000">
          <w:pPr>
            <w:tabs>
              <w:tab w:val="right" w:pos="9257"/>
            </w:tabs>
            <w:spacing w:before="60" w:line="240" w:lineRule="auto"/>
            <w:ind w:left="0" w:hanging="2"/>
            <w:rPr>
              <w:color w:val="000000"/>
              <w:szCs w:val="20"/>
            </w:rPr>
          </w:pPr>
          <w:hyperlink w:anchor="_heading=h.x4tp37bnt0wi">
            <w:r>
              <w:rPr>
                <w:color w:val="000000"/>
                <w:szCs w:val="20"/>
              </w:rPr>
              <w:t>Exportul si importul de template-uri</w:t>
            </w:r>
          </w:hyperlink>
          <w:r>
            <w:rPr>
              <w:color w:val="000000"/>
              <w:szCs w:val="20"/>
            </w:rPr>
            <w:tab/>
          </w:r>
          <w:r>
            <w:fldChar w:fldCharType="begin"/>
          </w:r>
          <w:r>
            <w:instrText xml:space="preserve"> PAGEREF _heading=h.x4tp37bnt0wi \h </w:instrText>
          </w:r>
          <w:r>
            <w:fldChar w:fldCharType="separate"/>
          </w:r>
          <w:r>
            <w:rPr>
              <w:color w:val="000000"/>
              <w:szCs w:val="20"/>
            </w:rPr>
            <w:t>40</w:t>
          </w:r>
          <w:r>
            <w:fldChar w:fldCharType="end"/>
          </w:r>
        </w:p>
        <w:p w14:paraId="0000008F" w14:textId="77777777" w:rsidR="00D656D1" w:rsidRDefault="00000000">
          <w:pPr>
            <w:tabs>
              <w:tab w:val="right" w:pos="9257"/>
            </w:tabs>
            <w:spacing w:before="60" w:line="240" w:lineRule="auto"/>
            <w:ind w:left="0" w:hanging="2"/>
            <w:rPr>
              <w:color w:val="000000"/>
              <w:szCs w:val="20"/>
            </w:rPr>
          </w:pPr>
          <w:hyperlink w:anchor="_heading=h.gmjelhbde8mi">
            <w:r>
              <w:rPr>
                <w:color w:val="000000"/>
                <w:szCs w:val="20"/>
              </w:rPr>
              <w:t>Exportul</w:t>
            </w:r>
          </w:hyperlink>
          <w:r>
            <w:rPr>
              <w:color w:val="000000"/>
              <w:szCs w:val="20"/>
            </w:rPr>
            <w:tab/>
          </w:r>
          <w:r>
            <w:fldChar w:fldCharType="begin"/>
          </w:r>
          <w:r>
            <w:instrText xml:space="preserve"> PAGEREF _heading=h.gmjelhbde8mi \h </w:instrText>
          </w:r>
          <w:r>
            <w:fldChar w:fldCharType="separate"/>
          </w:r>
          <w:r>
            <w:rPr>
              <w:color w:val="000000"/>
              <w:szCs w:val="20"/>
            </w:rPr>
            <w:t>40</w:t>
          </w:r>
          <w:r>
            <w:fldChar w:fldCharType="end"/>
          </w:r>
        </w:p>
        <w:p w14:paraId="00000090" w14:textId="77777777" w:rsidR="00D656D1" w:rsidRDefault="00000000">
          <w:pPr>
            <w:tabs>
              <w:tab w:val="right" w:pos="9257"/>
            </w:tabs>
            <w:spacing w:before="60" w:line="240" w:lineRule="auto"/>
            <w:ind w:left="0" w:hanging="2"/>
            <w:rPr>
              <w:color w:val="000000"/>
              <w:szCs w:val="20"/>
            </w:rPr>
          </w:pPr>
          <w:hyperlink w:anchor="_heading=h.kogtzc7ufcv0">
            <w:r>
              <w:rPr>
                <w:color w:val="000000"/>
                <w:szCs w:val="20"/>
              </w:rPr>
              <w:t>Importul</w:t>
            </w:r>
          </w:hyperlink>
          <w:r>
            <w:rPr>
              <w:color w:val="000000"/>
              <w:szCs w:val="20"/>
            </w:rPr>
            <w:tab/>
          </w:r>
          <w:r>
            <w:fldChar w:fldCharType="begin"/>
          </w:r>
          <w:r>
            <w:instrText xml:space="preserve"> PAGEREF _heading=h.kogtzc7ufcv0 \h </w:instrText>
          </w:r>
          <w:r>
            <w:fldChar w:fldCharType="separate"/>
          </w:r>
          <w:r>
            <w:rPr>
              <w:color w:val="000000"/>
              <w:szCs w:val="20"/>
            </w:rPr>
            <w:t>40</w:t>
          </w:r>
          <w:r>
            <w:fldChar w:fldCharType="end"/>
          </w:r>
        </w:p>
        <w:p w14:paraId="00000091" w14:textId="77777777" w:rsidR="00D656D1" w:rsidRDefault="00000000">
          <w:pPr>
            <w:tabs>
              <w:tab w:val="right" w:pos="9257"/>
            </w:tabs>
            <w:spacing w:before="60" w:line="240" w:lineRule="auto"/>
            <w:ind w:left="0" w:hanging="2"/>
            <w:rPr>
              <w:color w:val="000000"/>
              <w:szCs w:val="20"/>
            </w:rPr>
          </w:pPr>
          <w:hyperlink w:anchor="_heading=h.5c51qvgkcd83">
            <w:r>
              <w:rPr>
                <w:color w:val="000000"/>
                <w:szCs w:val="20"/>
              </w:rPr>
              <w:t>Conversia bazei de date</w:t>
            </w:r>
          </w:hyperlink>
          <w:r>
            <w:rPr>
              <w:color w:val="000000"/>
              <w:szCs w:val="20"/>
            </w:rPr>
            <w:tab/>
          </w:r>
          <w:r>
            <w:fldChar w:fldCharType="begin"/>
          </w:r>
          <w:r>
            <w:instrText xml:space="preserve"> PAGEREF _heading=h.5c51qvgkcd83 \h </w:instrText>
          </w:r>
          <w:r>
            <w:fldChar w:fldCharType="separate"/>
          </w:r>
          <w:r>
            <w:rPr>
              <w:color w:val="000000"/>
              <w:szCs w:val="20"/>
            </w:rPr>
            <w:t>40</w:t>
          </w:r>
          <w:r>
            <w:fldChar w:fldCharType="end"/>
          </w:r>
        </w:p>
        <w:p w14:paraId="00000092" w14:textId="77777777" w:rsidR="00D656D1" w:rsidRDefault="00000000">
          <w:pPr>
            <w:tabs>
              <w:tab w:val="right" w:pos="9257"/>
            </w:tabs>
            <w:spacing w:before="60" w:line="240" w:lineRule="auto"/>
            <w:ind w:left="0" w:hanging="2"/>
            <w:rPr>
              <w:color w:val="000000"/>
              <w:szCs w:val="20"/>
            </w:rPr>
          </w:pPr>
          <w:hyperlink w:anchor="_heading=h.15viomi5asza">
            <w:r>
              <w:rPr>
                <w:color w:val="000000"/>
                <w:szCs w:val="20"/>
              </w:rPr>
              <w:t>Download-ul bazei de date</w:t>
            </w:r>
          </w:hyperlink>
          <w:r>
            <w:rPr>
              <w:color w:val="000000"/>
              <w:szCs w:val="20"/>
            </w:rPr>
            <w:tab/>
          </w:r>
          <w:r>
            <w:fldChar w:fldCharType="begin"/>
          </w:r>
          <w:r>
            <w:instrText xml:space="preserve"> PAGEREF _heading=h.15viomi5asza \h </w:instrText>
          </w:r>
          <w:r>
            <w:fldChar w:fldCharType="separate"/>
          </w:r>
          <w:r>
            <w:rPr>
              <w:color w:val="000000"/>
              <w:szCs w:val="20"/>
            </w:rPr>
            <w:t>42</w:t>
          </w:r>
          <w:r>
            <w:fldChar w:fldCharType="end"/>
          </w:r>
        </w:p>
        <w:p w14:paraId="00000093" w14:textId="77777777" w:rsidR="00D656D1" w:rsidRDefault="00000000">
          <w:pPr>
            <w:tabs>
              <w:tab w:val="right" w:pos="9257"/>
            </w:tabs>
            <w:spacing w:before="60" w:line="240" w:lineRule="auto"/>
            <w:ind w:left="0" w:hanging="2"/>
            <w:rPr>
              <w:color w:val="000000"/>
              <w:szCs w:val="20"/>
            </w:rPr>
          </w:pPr>
          <w:hyperlink w:anchor="_heading=h.997s8hdoo9fe">
            <w:r>
              <w:rPr>
                <w:color w:val="000000"/>
                <w:szCs w:val="20"/>
              </w:rPr>
              <w:t>Conversia versiunii</w:t>
            </w:r>
          </w:hyperlink>
          <w:r>
            <w:rPr>
              <w:color w:val="000000"/>
              <w:szCs w:val="20"/>
            </w:rPr>
            <w:tab/>
          </w:r>
          <w:r>
            <w:fldChar w:fldCharType="begin"/>
          </w:r>
          <w:r>
            <w:instrText xml:space="preserve"> PAGEREF _heading=h.997s8hdoo9fe \h </w:instrText>
          </w:r>
          <w:r>
            <w:fldChar w:fldCharType="separate"/>
          </w:r>
          <w:r>
            <w:rPr>
              <w:color w:val="000000"/>
              <w:szCs w:val="20"/>
            </w:rPr>
            <w:t>43</w:t>
          </w:r>
          <w:r>
            <w:fldChar w:fldCharType="end"/>
          </w:r>
        </w:p>
        <w:p w14:paraId="00000094" w14:textId="77777777" w:rsidR="00D656D1" w:rsidRDefault="00000000">
          <w:pPr>
            <w:tabs>
              <w:tab w:val="right" w:pos="9257"/>
            </w:tabs>
            <w:spacing w:before="60" w:line="240" w:lineRule="auto"/>
            <w:ind w:left="0" w:hanging="2"/>
            <w:rPr>
              <w:color w:val="000000"/>
              <w:szCs w:val="20"/>
            </w:rPr>
          </w:pPr>
          <w:hyperlink w:anchor="_heading=h.zdsq10m0sjba">
            <w:r>
              <w:rPr>
                <w:color w:val="000000"/>
                <w:szCs w:val="20"/>
              </w:rPr>
              <w:t>Diferente intre versiunea bazelor de date</w:t>
            </w:r>
          </w:hyperlink>
          <w:r>
            <w:rPr>
              <w:color w:val="000000"/>
              <w:szCs w:val="20"/>
            </w:rPr>
            <w:tab/>
          </w:r>
          <w:r>
            <w:fldChar w:fldCharType="begin"/>
          </w:r>
          <w:r>
            <w:instrText xml:space="preserve"> PAGEREF _heading=h.zdsq10m0sjba \h </w:instrText>
          </w:r>
          <w:r>
            <w:fldChar w:fldCharType="separate"/>
          </w:r>
          <w:r>
            <w:rPr>
              <w:color w:val="000000"/>
              <w:szCs w:val="20"/>
            </w:rPr>
            <w:t>44</w:t>
          </w:r>
          <w:r>
            <w:fldChar w:fldCharType="end"/>
          </w:r>
        </w:p>
        <w:p w14:paraId="00000095" w14:textId="77777777" w:rsidR="00D656D1" w:rsidRDefault="00000000">
          <w:pPr>
            <w:tabs>
              <w:tab w:val="right" w:pos="9257"/>
            </w:tabs>
            <w:spacing w:before="60" w:line="240" w:lineRule="auto"/>
            <w:ind w:left="0" w:hanging="2"/>
            <w:rPr>
              <w:color w:val="000000"/>
              <w:szCs w:val="20"/>
            </w:rPr>
          </w:pPr>
          <w:hyperlink w:anchor="_heading=h.nd2s3dacpopo">
            <w:r>
              <w:rPr>
                <w:color w:val="000000"/>
                <w:szCs w:val="20"/>
              </w:rPr>
              <w:t>Diferente intre versiunile 1.3 - 1.5</w:t>
            </w:r>
          </w:hyperlink>
          <w:r>
            <w:rPr>
              <w:color w:val="000000"/>
              <w:szCs w:val="20"/>
            </w:rPr>
            <w:tab/>
          </w:r>
          <w:r>
            <w:fldChar w:fldCharType="begin"/>
          </w:r>
          <w:r>
            <w:instrText xml:space="preserve"> PAGEREF _heading=h.nd2s3dacpopo \h </w:instrText>
          </w:r>
          <w:r>
            <w:fldChar w:fldCharType="separate"/>
          </w:r>
          <w:r>
            <w:rPr>
              <w:color w:val="000000"/>
              <w:szCs w:val="20"/>
            </w:rPr>
            <w:t>45</w:t>
          </w:r>
          <w:r>
            <w:fldChar w:fldCharType="end"/>
          </w:r>
        </w:p>
        <w:p w14:paraId="00000096" w14:textId="77777777" w:rsidR="00D656D1" w:rsidRDefault="00000000">
          <w:pPr>
            <w:tabs>
              <w:tab w:val="right" w:pos="9257"/>
            </w:tabs>
            <w:spacing w:before="60" w:line="240" w:lineRule="auto"/>
            <w:ind w:left="0" w:hanging="2"/>
            <w:rPr>
              <w:color w:val="000000"/>
              <w:szCs w:val="20"/>
            </w:rPr>
          </w:pPr>
          <w:hyperlink w:anchor="_heading=h.r5cxwmn4hyo">
            <w:r>
              <w:rPr>
                <w:color w:val="000000"/>
                <w:szCs w:val="20"/>
              </w:rPr>
              <w:t>ModbusMaster</w:t>
            </w:r>
          </w:hyperlink>
          <w:r>
            <w:rPr>
              <w:color w:val="000000"/>
              <w:szCs w:val="20"/>
            </w:rPr>
            <w:tab/>
          </w:r>
          <w:r>
            <w:fldChar w:fldCharType="begin"/>
          </w:r>
          <w:r>
            <w:instrText xml:space="preserve"> PAGEREF _heading=h.r5cxwmn4hyo \h </w:instrText>
          </w:r>
          <w:r>
            <w:fldChar w:fldCharType="separate"/>
          </w:r>
          <w:r>
            <w:rPr>
              <w:color w:val="000000"/>
              <w:szCs w:val="20"/>
            </w:rPr>
            <w:t>45</w:t>
          </w:r>
          <w:r>
            <w:fldChar w:fldCharType="end"/>
          </w:r>
        </w:p>
        <w:p w14:paraId="00000097" w14:textId="77777777" w:rsidR="00D656D1" w:rsidRDefault="00000000">
          <w:pPr>
            <w:tabs>
              <w:tab w:val="right" w:pos="9257"/>
            </w:tabs>
            <w:spacing w:before="60" w:line="240" w:lineRule="auto"/>
            <w:ind w:left="0" w:hanging="2"/>
            <w:rPr>
              <w:color w:val="000000"/>
              <w:szCs w:val="20"/>
            </w:rPr>
          </w:pPr>
          <w:hyperlink w:anchor="_heading=h.3gn8xtuc33ql">
            <w:r>
              <w:rPr>
                <w:color w:val="000000"/>
                <w:szCs w:val="20"/>
              </w:rPr>
              <w:t>DNP3Master</w:t>
            </w:r>
          </w:hyperlink>
          <w:r>
            <w:rPr>
              <w:color w:val="000000"/>
              <w:szCs w:val="20"/>
            </w:rPr>
            <w:tab/>
          </w:r>
          <w:r>
            <w:fldChar w:fldCharType="begin"/>
          </w:r>
          <w:r>
            <w:instrText xml:space="preserve"> PAGEREF _heading=h.3gn8xtuc33ql \h </w:instrText>
          </w:r>
          <w:r>
            <w:fldChar w:fldCharType="separate"/>
          </w:r>
          <w:r>
            <w:rPr>
              <w:color w:val="000000"/>
              <w:szCs w:val="20"/>
            </w:rPr>
            <w:t>45</w:t>
          </w:r>
          <w:r>
            <w:fldChar w:fldCharType="end"/>
          </w:r>
        </w:p>
        <w:p w14:paraId="00000098" w14:textId="77777777" w:rsidR="00D656D1" w:rsidRDefault="00000000">
          <w:pPr>
            <w:tabs>
              <w:tab w:val="right" w:pos="9257"/>
            </w:tabs>
            <w:spacing w:before="60" w:line="240" w:lineRule="auto"/>
            <w:ind w:left="0" w:hanging="2"/>
            <w:rPr>
              <w:color w:val="000000"/>
              <w:szCs w:val="20"/>
            </w:rPr>
          </w:pPr>
          <w:hyperlink w:anchor="_heading=h.6ds83e7xqmkf">
            <w:r>
              <w:rPr>
                <w:color w:val="000000"/>
                <w:szCs w:val="20"/>
              </w:rPr>
              <w:t>IEC61850</w:t>
            </w:r>
          </w:hyperlink>
          <w:r>
            <w:rPr>
              <w:color w:val="000000"/>
              <w:szCs w:val="20"/>
            </w:rPr>
            <w:tab/>
          </w:r>
          <w:r>
            <w:fldChar w:fldCharType="begin"/>
          </w:r>
          <w:r>
            <w:instrText xml:space="preserve"> PAGEREF _heading=h.6ds83e7xqmkf \h </w:instrText>
          </w:r>
          <w:r>
            <w:fldChar w:fldCharType="separate"/>
          </w:r>
          <w:r>
            <w:rPr>
              <w:color w:val="000000"/>
              <w:szCs w:val="20"/>
            </w:rPr>
            <w:t>46</w:t>
          </w:r>
          <w:r>
            <w:fldChar w:fldCharType="end"/>
          </w:r>
        </w:p>
        <w:p w14:paraId="00000099" w14:textId="77777777" w:rsidR="00D656D1" w:rsidRDefault="00000000">
          <w:pPr>
            <w:tabs>
              <w:tab w:val="right" w:pos="9257"/>
            </w:tabs>
            <w:spacing w:before="60" w:line="240" w:lineRule="auto"/>
            <w:ind w:left="0" w:hanging="2"/>
            <w:rPr>
              <w:color w:val="000000"/>
              <w:szCs w:val="20"/>
            </w:rPr>
          </w:pPr>
          <w:hyperlink w:anchor="_heading=h.uaw2qcifoyex">
            <w:r>
              <w:rPr>
                <w:color w:val="000000"/>
                <w:szCs w:val="20"/>
              </w:rPr>
              <w:t>IEC104Slave</w:t>
            </w:r>
          </w:hyperlink>
          <w:r>
            <w:rPr>
              <w:color w:val="000000"/>
              <w:szCs w:val="20"/>
            </w:rPr>
            <w:tab/>
          </w:r>
          <w:r>
            <w:fldChar w:fldCharType="begin"/>
          </w:r>
          <w:r>
            <w:instrText xml:space="preserve"> PAGEREF _heading=h.uaw2qcifoyex \h </w:instrText>
          </w:r>
          <w:r>
            <w:fldChar w:fldCharType="separate"/>
          </w:r>
          <w:r>
            <w:rPr>
              <w:color w:val="000000"/>
              <w:szCs w:val="20"/>
            </w:rPr>
            <w:t>46</w:t>
          </w:r>
          <w:r>
            <w:fldChar w:fldCharType="end"/>
          </w:r>
        </w:p>
        <w:p w14:paraId="0000009A" w14:textId="77777777" w:rsidR="00D656D1" w:rsidRDefault="00000000">
          <w:pPr>
            <w:tabs>
              <w:tab w:val="right" w:pos="9257"/>
            </w:tabs>
            <w:spacing w:before="60" w:line="240" w:lineRule="auto"/>
            <w:ind w:left="0" w:hanging="2"/>
            <w:rPr>
              <w:color w:val="000000"/>
              <w:szCs w:val="20"/>
            </w:rPr>
          </w:pPr>
          <w:hyperlink w:anchor="_heading=h.nun0x06bysr9">
            <w:r>
              <w:rPr>
                <w:color w:val="000000"/>
                <w:szCs w:val="20"/>
              </w:rPr>
              <w:t>ModbusSlave</w:t>
            </w:r>
          </w:hyperlink>
          <w:r>
            <w:rPr>
              <w:color w:val="000000"/>
              <w:szCs w:val="20"/>
            </w:rPr>
            <w:tab/>
          </w:r>
          <w:r>
            <w:fldChar w:fldCharType="begin"/>
          </w:r>
          <w:r>
            <w:instrText xml:space="preserve"> PAGEREF _heading=h.nun0x06bysr9 \h </w:instrText>
          </w:r>
          <w:r>
            <w:fldChar w:fldCharType="separate"/>
          </w:r>
          <w:r>
            <w:rPr>
              <w:color w:val="000000"/>
              <w:szCs w:val="20"/>
            </w:rPr>
            <w:t>47</w:t>
          </w:r>
          <w:r>
            <w:fldChar w:fldCharType="end"/>
          </w:r>
        </w:p>
        <w:p w14:paraId="0000009B" w14:textId="77777777" w:rsidR="00D656D1" w:rsidRDefault="00000000">
          <w:pPr>
            <w:tabs>
              <w:tab w:val="right" w:pos="9257"/>
            </w:tabs>
            <w:spacing w:before="60" w:line="240" w:lineRule="auto"/>
            <w:ind w:left="0" w:hanging="2"/>
            <w:rPr>
              <w:color w:val="000000"/>
              <w:szCs w:val="20"/>
            </w:rPr>
          </w:pPr>
          <w:hyperlink w:anchor="_heading=h.dno41hyylc0v">
            <w:r>
              <w:rPr>
                <w:color w:val="000000"/>
                <w:szCs w:val="20"/>
              </w:rPr>
              <w:t>IEC104Master</w:t>
            </w:r>
          </w:hyperlink>
          <w:r>
            <w:rPr>
              <w:color w:val="000000"/>
              <w:szCs w:val="20"/>
            </w:rPr>
            <w:tab/>
          </w:r>
          <w:r>
            <w:fldChar w:fldCharType="begin"/>
          </w:r>
          <w:r>
            <w:instrText xml:space="preserve"> PAGEREF _heading=h.dno41hyylc0v \h </w:instrText>
          </w:r>
          <w:r>
            <w:fldChar w:fldCharType="separate"/>
          </w:r>
          <w:r>
            <w:rPr>
              <w:color w:val="000000"/>
              <w:szCs w:val="20"/>
            </w:rPr>
            <w:t>47</w:t>
          </w:r>
          <w:r>
            <w:fldChar w:fldCharType="end"/>
          </w:r>
        </w:p>
        <w:p w14:paraId="0000009C" w14:textId="77777777" w:rsidR="00D656D1" w:rsidRDefault="00000000">
          <w:pPr>
            <w:tabs>
              <w:tab w:val="right" w:pos="9257"/>
            </w:tabs>
            <w:spacing w:before="60" w:line="240" w:lineRule="auto"/>
            <w:ind w:left="0" w:hanging="2"/>
            <w:rPr>
              <w:color w:val="000000"/>
              <w:szCs w:val="20"/>
            </w:rPr>
          </w:pPr>
          <w:hyperlink w:anchor="_heading=h.7lu4apdhrvrf">
            <w:r>
              <w:rPr>
                <w:color w:val="000000"/>
                <w:szCs w:val="20"/>
              </w:rPr>
              <w:t>MultiDataMaster</w:t>
            </w:r>
          </w:hyperlink>
          <w:r>
            <w:rPr>
              <w:color w:val="000000"/>
              <w:szCs w:val="20"/>
            </w:rPr>
            <w:tab/>
          </w:r>
          <w:r>
            <w:fldChar w:fldCharType="begin"/>
          </w:r>
          <w:r>
            <w:instrText xml:space="preserve"> PAGEREF _heading=h.7lu4apdhrvrf \h </w:instrText>
          </w:r>
          <w:r>
            <w:fldChar w:fldCharType="separate"/>
          </w:r>
          <w:r>
            <w:rPr>
              <w:color w:val="000000"/>
              <w:szCs w:val="20"/>
            </w:rPr>
            <w:t>47</w:t>
          </w:r>
          <w:r>
            <w:fldChar w:fldCharType="end"/>
          </w:r>
        </w:p>
        <w:p w14:paraId="0000009D" w14:textId="77777777" w:rsidR="00D656D1" w:rsidRDefault="00000000">
          <w:pPr>
            <w:tabs>
              <w:tab w:val="right" w:pos="9257"/>
            </w:tabs>
            <w:spacing w:before="60" w:line="240" w:lineRule="auto"/>
            <w:ind w:left="0" w:hanging="2"/>
            <w:rPr>
              <w:color w:val="000000"/>
              <w:szCs w:val="20"/>
            </w:rPr>
          </w:pPr>
          <w:hyperlink w:anchor="_heading=h.2xi6jvsgp9kh">
            <w:r>
              <w:rPr>
                <w:color w:val="000000"/>
                <w:szCs w:val="20"/>
              </w:rPr>
              <w:t>JSON_MQTT</w:t>
            </w:r>
          </w:hyperlink>
          <w:r>
            <w:rPr>
              <w:color w:val="000000"/>
              <w:szCs w:val="20"/>
            </w:rPr>
            <w:tab/>
          </w:r>
          <w:r>
            <w:fldChar w:fldCharType="begin"/>
          </w:r>
          <w:r>
            <w:instrText xml:space="preserve"> PAGEREF _heading=h.2xi6jvsgp9kh \h </w:instrText>
          </w:r>
          <w:r>
            <w:fldChar w:fldCharType="separate"/>
          </w:r>
          <w:r>
            <w:rPr>
              <w:color w:val="000000"/>
              <w:szCs w:val="20"/>
            </w:rPr>
            <w:t>47</w:t>
          </w:r>
          <w:r>
            <w:fldChar w:fldCharType="end"/>
          </w:r>
        </w:p>
        <w:p w14:paraId="0000009E" w14:textId="77777777" w:rsidR="00D656D1" w:rsidRDefault="00000000">
          <w:pPr>
            <w:tabs>
              <w:tab w:val="right" w:pos="9257"/>
            </w:tabs>
            <w:spacing w:before="60" w:line="240" w:lineRule="auto"/>
            <w:ind w:left="0" w:hanging="2"/>
            <w:rPr>
              <w:color w:val="000000"/>
              <w:szCs w:val="20"/>
            </w:rPr>
          </w:pPr>
          <w:hyperlink w:anchor="_heading=h.edf5anak82fo">
            <w:r>
              <w:rPr>
                <w:color w:val="000000"/>
                <w:szCs w:val="20"/>
              </w:rPr>
              <w:t>Diferenta intre versiunile 1.5 - 2.0</w:t>
            </w:r>
          </w:hyperlink>
          <w:r>
            <w:rPr>
              <w:color w:val="000000"/>
              <w:szCs w:val="20"/>
            </w:rPr>
            <w:tab/>
          </w:r>
          <w:r>
            <w:fldChar w:fldCharType="begin"/>
          </w:r>
          <w:r>
            <w:instrText xml:space="preserve"> PAGEREF _heading=h.edf5anak82fo \h </w:instrText>
          </w:r>
          <w:r>
            <w:fldChar w:fldCharType="separate"/>
          </w:r>
          <w:r>
            <w:rPr>
              <w:color w:val="000000"/>
              <w:szCs w:val="20"/>
            </w:rPr>
            <w:t>48</w:t>
          </w:r>
          <w:r>
            <w:fldChar w:fldCharType="end"/>
          </w:r>
        </w:p>
        <w:p w14:paraId="0000009F" w14:textId="77777777" w:rsidR="00D656D1" w:rsidRDefault="00000000">
          <w:pPr>
            <w:tabs>
              <w:tab w:val="right" w:pos="9257"/>
            </w:tabs>
            <w:spacing w:before="60" w:line="240" w:lineRule="auto"/>
            <w:ind w:left="0" w:hanging="2"/>
            <w:rPr>
              <w:color w:val="000000"/>
              <w:szCs w:val="20"/>
            </w:rPr>
          </w:pPr>
          <w:hyperlink w:anchor="_heading=h.cmugp6swi4jk">
            <w:r>
              <w:rPr>
                <w:color w:val="000000"/>
                <w:szCs w:val="20"/>
              </w:rPr>
              <w:t>DNP3Master</w:t>
            </w:r>
          </w:hyperlink>
          <w:r>
            <w:rPr>
              <w:color w:val="000000"/>
              <w:szCs w:val="20"/>
            </w:rPr>
            <w:tab/>
          </w:r>
          <w:r>
            <w:fldChar w:fldCharType="begin"/>
          </w:r>
          <w:r>
            <w:instrText xml:space="preserve"> PAGEREF _heading=h.cmugp6swi4jk \h </w:instrText>
          </w:r>
          <w:r>
            <w:fldChar w:fldCharType="separate"/>
          </w:r>
          <w:r>
            <w:rPr>
              <w:color w:val="000000"/>
              <w:szCs w:val="20"/>
            </w:rPr>
            <w:t>48</w:t>
          </w:r>
          <w:r>
            <w:fldChar w:fldCharType="end"/>
          </w:r>
        </w:p>
        <w:p w14:paraId="000000A0" w14:textId="77777777" w:rsidR="00D656D1" w:rsidRDefault="00000000">
          <w:pPr>
            <w:tabs>
              <w:tab w:val="right" w:pos="9257"/>
            </w:tabs>
            <w:spacing w:before="60" w:line="240" w:lineRule="auto"/>
            <w:ind w:left="0" w:hanging="2"/>
            <w:rPr>
              <w:color w:val="000000"/>
              <w:szCs w:val="20"/>
            </w:rPr>
          </w:pPr>
          <w:hyperlink w:anchor="_heading=h.eqillwnnhfsj">
            <w:r>
              <w:rPr>
                <w:color w:val="000000"/>
                <w:szCs w:val="20"/>
              </w:rPr>
              <w:t>DNP3Slave:</w:t>
            </w:r>
          </w:hyperlink>
          <w:r>
            <w:rPr>
              <w:color w:val="000000"/>
              <w:szCs w:val="20"/>
            </w:rPr>
            <w:tab/>
          </w:r>
          <w:r>
            <w:fldChar w:fldCharType="begin"/>
          </w:r>
          <w:r>
            <w:instrText xml:space="preserve"> PAGEREF _heading=h.eqillwnnhfsj \h </w:instrText>
          </w:r>
          <w:r>
            <w:fldChar w:fldCharType="separate"/>
          </w:r>
          <w:r>
            <w:rPr>
              <w:color w:val="000000"/>
              <w:szCs w:val="20"/>
            </w:rPr>
            <w:t>48</w:t>
          </w:r>
          <w:r>
            <w:fldChar w:fldCharType="end"/>
          </w:r>
        </w:p>
        <w:p w14:paraId="000000A1" w14:textId="77777777" w:rsidR="00D656D1" w:rsidRDefault="00000000">
          <w:pPr>
            <w:tabs>
              <w:tab w:val="right" w:pos="9257"/>
            </w:tabs>
            <w:spacing w:before="60" w:line="240" w:lineRule="auto"/>
            <w:ind w:left="0" w:hanging="2"/>
            <w:rPr>
              <w:color w:val="000000"/>
              <w:szCs w:val="20"/>
            </w:rPr>
          </w:pPr>
          <w:hyperlink w:anchor="_heading=h.r9owqzk5lha4">
            <w:r>
              <w:rPr>
                <w:color w:val="000000"/>
                <w:szCs w:val="20"/>
              </w:rPr>
              <w:t>Diferenta intre 2.0 si 2.1</w:t>
            </w:r>
          </w:hyperlink>
          <w:r>
            <w:rPr>
              <w:color w:val="000000"/>
              <w:szCs w:val="20"/>
            </w:rPr>
            <w:tab/>
          </w:r>
          <w:r>
            <w:fldChar w:fldCharType="begin"/>
          </w:r>
          <w:r>
            <w:instrText xml:space="preserve"> PAGEREF _heading=h.r9owqzk5lha4 \h </w:instrText>
          </w:r>
          <w:r>
            <w:fldChar w:fldCharType="separate"/>
          </w:r>
          <w:r>
            <w:rPr>
              <w:color w:val="000000"/>
              <w:szCs w:val="20"/>
            </w:rPr>
            <w:t>48</w:t>
          </w:r>
          <w:r>
            <w:fldChar w:fldCharType="end"/>
          </w:r>
        </w:p>
        <w:p w14:paraId="000000A2" w14:textId="77777777" w:rsidR="00D656D1" w:rsidRDefault="00000000">
          <w:pPr>
            <w:tabs>
              <w:tab w:val="right" w:pos="9257"/>
            </w:tabs>
            <w:spacing w:before="60" w:line="240" w:lineRule="auto"/>
            <w:ind w:left="0" w:hanging="2"/>
            <w:rPr>
              <w:color w:val="000000"/>
              <w:szCs w:val="20"/>
            </w:rPr>
          </w:pPr>
          <w:hyperlink w:anchor="_heading=h.lubwn0kehdy">
            <w:r>
              <w:rPr>
                <w:color w:val="000000"/>
                <w:szCs w:val="20"/>
              </w:rPr>
              <w:t>DNP3Master</w:t>
            </w:r>
          </w:hyperlink>
          <w:r>
            <w:rPr>
              <w:color w:val="000000"/>
              <w:szCs w:val="20"/>
            </w:rPr>
            <w:tab/>
          </w:r>
          <w:r>
            <w:fldChar w:fldCharType="begin"/>
          </w:r>
          <w:r>
            <w:instrText xml:space="preserve"> PAGEREF _heading=h.lubwn0kehdy \h </w:instrText>
          </w:r>
          <w:r>
            <w:fldChar w:fldCharType="separate"/>
          </w:r>
          <w:r>
            <w:rPr>
              <w:color w:val="000000"/>
              <w:szCs w:val="20"/>
            </w:rPr>
            <w:t>48</w:t>
          </w:r>
          <w:r>
            <w:fldChar w:fldCharType="end"/>
          </w:r>
        </w:p>
        <w:p w14:paraId="000000A3" w14:textId="77777777" w:rsidR="00D656D1" w:rsidRDefault="00000000">
          <w:pPr>
            <w:tabs>
              <w:tab w:val="right" w:pos="9257"/>
            </w:tabs>
            <w:spacing w:before="60" w:line="240" w:lineRule="auto"/>
            <w:ind w:left="0" w:hanging="2"/>
            <w:rPr>
              <w:color w:val="000000"/>
              <w:szCs w:val="20"/>
            </w:rPr>
          </w:pPr>
          <w:hyperlink w:anchor="_heading=h.ju03szoa7jzy">
            <w:r>
              <w:rPr>
                <w:color w:val="000000"/>
                <w:szCs w:val="20"/>
              </w:rPr>
              <w:t>Schimbarea de limba</w:t>
            </w:r>
          </w:hyperlink>
          <w:r>
            <w:rPr>
              <w:color w:val="000000"/>
              <w:szCs w:val="20"/>
            </w:rPr>
            <w:tab/>
          </w:r>
          <w:r>
            <w:fldChar w:fldCharType="begin"/>
          </w:r>
          <w:r>
            <w:instrText xml:space="preserve"> PAGEREF _heading=h.ju03szoa7jzy \h </w:instrText>
          </w:r>
          <w:r>
            <w:fldChar w:fldCharType="separate"/>
          </w:r>
          <w:r>
            <w:rPr>
              <w:color w:val="000000"/>
              <w:szCs w:val="20"/>
            </w:rPr>
            <w:t>49</w:t>
          </w:r>
          <w:r>
            <w:fldChar w:fldCharType="end"/>
          </w:r>
        </w:p>
        <w:p w14:paraId="000000A4" w14:textId="77777777" w:rsidR="00D656D1" w:rsidRDefault="00000000">
          <w:pPr>
            <w:keepLines/>
            <w:tabs>
              <w:tab w:val="right" w:pos="9257"/>
            </w:tabs>
            <w:spacing w:before="60" w:after="80" w:line="240" w:lineRule="auto"/>
            <w:ind w:left="0" w:hanging="2"/>
          </w:pPr>
          <w:hyperlink w:anchor="_heading=h.i601wmyi46o9">
            <w:r>
              <w:rPr>
                <w:color w:val="000000"/>
                <w:szCs w:val="20"/>
              </w:rPr>
              <w:t>Editorul de blocuri logice</w:t>
            </w:r>
          </w:hyperlink>
          <w:r>
            <w:rPr>
              <w:color w:val="000000"/>
              <w:szCs w:val="20"/>
            </w:rPr>
            <w:tab/>
          </w:r>
          <w:r>
            <w:fldChar w:fldCharType="begin"/>
          </w:r>
          <w:r>
            <w:instrText xml:space="preserve"> PAGEREF _heading=h.i601wmyi46o9 \h </w:instrText>
          </w:r>
          <w:r>
            <w:fldChar w:fldCharType="separate"/>
          </w:r>
          <w:r>
            <w:rPr>
              <w:color w:val="000000"/>
              <w:szCs w:val="20"/>
            </w:rPr>
            <w:t>49</w:t>
          </w:r>
          <w:r>
            <w:fldChar w:fldCharType="end"/>
          </w:r>
        </w:p>
        <w:p w14:paraId="000000A5" w14:textId="77777777" w:rsidR="00D656D1" w:rsidRDefault="00000000">
          <w:pPr>
            <w:keepLines/>
            <w:tabs>
              <w:tab w:val="right" w:pos="9257"/>
            </w:tabs>
            <w:spacing w:before="240" w:after="240" w:line="240" w:lineRule="auto"/>
            <w:ind w:left="0" w:hanging="2"/>
            <w:jc w:val="left"/>
          </w:pPr>
          <w:r>
            <w:lastRenderedPageBreak/>
            <w:t xml:space="preserve">      Configurarea HMI ES200</w:t>
          </w:r>
          <w:r>
            <w:tab/>
            <w:t>53</w:t>
          </w:r>
        </w:p>
        <w:p w14:paraId="000000A6" w14:textId="77777777" w:rsidR="00D656D1" w:rsidRDefault="00000000">
          <w:pPr>
            <w:tabs>
              <w:tab w:val="right" w:pos="9257"/>
            </w:tabs>
            <w:spacing w:before="60" w:after="80" w:line="240" w:lineRule="auto"/>
            <w:ind w:left="0" w:hanging="2"/>
          </w:pPr>
          <w:r>
            <w:fldChar w:fldCharType="end"/>
          </w:r>
        </w:p>
      </w:sdtContent>
    </w:sdt>
    <w:p w14:paraId="000000A7" w14:textId="77777777" w:rsidR="00D656D1" w:rsidRDefault="00D656D1">
      <w:pPr>
        <w:ind w:left="0" w:hanging="2"/>
      </w:pPr>
    </w:p>
    <w:p w14:paraId="000000A8" w14:textId="77777777" w:rsidR="00D656D1" w:rsidRDefault="00000000">
      <w:pPr>
        <w:pStyle w:val="Titlu1"/>
        <w:ind w:left="1" w:hanging="3"/>
      </w:pPr>
      <w:bookmarkStart w:id="2" w:name="_heading=h.supv2mcaxy8r" w:colFirst="0" w:colLast="0"/>
      <w:bookmarkEnd w:id="2"/>
      <w:r>
        <w:br w:type="page"/>
      </w:r>
    </w:p>
    <w:p w14:paraId="000000A9" w14:textId="77777777" w:rsidR="00D656D1" w:rsidRDefault="00000000">
      <w:pPr>
        <w:pStyle w:val="Titlu1"/>
        <w:numPr>
          <w:ilvl w:val="0"/>
          <w:numId w:val="7"/>
        </w:numPr>
        <w:ind w:left="1" w:hanging="3"/>
      </w:pPr>
      <w:bookmarkStart w:id="3" w:name="_heading=h.c268jx1a6l4u" w:colFirst="0" w:colLast="0"/>
      <w:bookmarkEnd w:id="3"/>
      <w:r>
        <w:lastRenderedPageBreak/>
        <w:t>Despre acest manual</w:t>
      </w:r>
    </w:p>
    <w:p w14:paraId="000000AA" w14:textId="77777777" w:rsidR="00D656D1" w:rsidRDefault="00000000">
      <w:pPr>
        <w:ind w:left="0" w:hanging="2"/>
      </w:pPr>
      <w:r>
        <w:t xml:space="preserve">ES200 este un software care rulează pe echipamente </w:t>
      </w:r>
      <w:proofErr w:type="spellStart"/>
      <w:r>
        <w:t>Cisco</w:t>
      </w:r>
      <w:proofErr w:type="spellEnd"/>
      <w:r>
        <w:t xml:space="preserve"> </w:t>
      </w:r>
      <w:proofErr w:type="spellStart"/>
      <w:r>
        <w:t>IOx</w:t>
      </w:r>
      <w:proofErr w:type="spellEnd"/>
      <w:r>
        <w:t>. Împreună, software-</w:t>
      </w:r>
      <w:proofErr w:type="spellStart"/>
      <w:r>
        <w:t>ul</w:t>
      </w:r>
      <w:proofErr w:type="spellEnd"/>
      <w:r>
        <w:t xml:space="preserve"> și hardware-</w:t>
      </w:r>
      <w:proofErr w:type="spellStart"/>
      <w:r>
        <w:t>ul</w:t>
      </w:r>
      <w:proofErr w:type="spellEnd"/>
      <w:r>
        <w:t xml:space="preserve"> alcătuiesc o unitate care controlează, monitorizează și face achiziții de date pe echipamente din domeniul utilităților și/sau pe alte tipuri de echipamente industriale. Practic, ES200 este un RTU (</w:t>
      </w:r>
      <w:proofErr w:type="spellStart"/>
      <w:r>
        <w:t>Remote</w:t>
      </w:r>
      <w:proofErr w:type="spellEnd"/>
      <w:r>
        <w:t xml:space="preserve"> Terminal Unit) virtual de generația a 4-a (Internet of </w:t>
      </w:r>
      <w:proofErr w:type="spellStart"/>
      <w:r>
        <w:t>Things</w:t>
      </w:r>
      <w:proofErr w:type="spellEnd"/>
      <w:r>
        <w:t>).</w:t>
      </w:r>
    </w:p>
    <w:p w14:paraId="000000AB" w14:textId="77777777" w:rsidR="00D656D1" w:rsidRDefault="00000000">
      <w:pPr>
        <w:ind w:left="0" w:hanging="2"/>
      </w:pPr>
      <w:r>
        <w:t xml:space="preserve">ES200 este soluția ideală pentru automatizarea echipamentelor industriale. Soluția noastră poate prelua și trimite date și comenzi către alte echipamente folosind protocoale de comunicație moderne și sigure, fiind creată pentru a opera în mod eficient rețele electrice, echipamente din industria petrolieră, soluții pentru </w:t>
      </w:r>
      <w:proofErr w:type="spellStart"/>
      <w:r>
        <w:t>smart</w:t>
      </w:r>
      <w:proofErr w:type="spellEnd"/>
      <w:r>
        <w:t xml:space="preserve"> </w:t>
      </w:r>
      <w:proofErr w:type="spellStart"/>
      <w:r>
        <w:t>city</w:t>
      </w:r>
      <w:proofErr w:type="spellEnd"/>
      <w:r>
        <w:t xml:space="preserve"> și multe alte tipuri de echipamente. </w:t>
      </w:r>
    </w:p>
    <w:p w14:paraId="000000AC" w14:textId="77777777" w:rsidR="00D656D1" w:rsidRDefault="00000000">
      <w:pPr>
        <w:ind w:left="0" w:hanging="2"/>
      </w:pPr>
      <w:bookmarkStart w:id="4" w:name="_heading=h.1fob9te" w:colFirst="0" w:colLast="0"/>
      <w:bookmarkEnd w:id="4"/>
      <w:r>
        <w:t xml:space="preserve">Pentru a putea configura soluția noastră, am creat un </w:t>
      </w:r>
      <w:proofErr w:type="spellStart"/>
      <w:r>
        <w:t>Dashboard</w:t>
      </w:r>
      <w:proofErr w:type="spellEnd"/>
      <w:r>
        <w:t xml:space="preserve"> cu ajutorul căruia se poate edita baza de date care conține configurația și setările necesare software-ului ES200. Acest manual explică modul de folosire al </w:t>
      </w:r>
      <w:proofErr w:type="spellStart"/>
      <w:r>
        <w:t>Dashboard</w:t>
      </w:r>
      <w:proofErr w:type="spellEnd"/>
      <w:r>
        <w:t>-ului.</w:t>
      </w:r>
    </w:p>
    <w:p w14:paraId="000000AD" w14:textId="77777777" w:rsidR="00D656D1" w:rsidRDefault="00000000">
      <w:pPr>
        <w:pStyle w:val="Titlu2"/>
        <w:numPr>
          <w:ilvl w:val="1"/>
          <w:numId w:val="22"/>
        </w:numPr>
        <w:ind w:left="1" w:hanging="3"/>
      </w:pPr>
      <w:bookmarkStart w:id="5" w:name="_heading=h.ka3okzay4r6r" w:colFirst="0" w:colLast="0"/>
      <w:bookmarkEnd w:id="5"/>
      <w:r>
        <w:t>Informații legale</w:t>
      </w:r>
    </w:p>
    <w:p w14:paraId="000000AE" w14:textId="77777777" w:rsidR="00D656D1" w:rsidRDefault="00000000">
      <w:pPr>
        <w:ind w:left="0" w:hanging="2"/>
      </w:pPr>
      <w:r>
        <w:t xml:space="preserve">Informațiile cuprinse în acest document se pot schimba fără avertisment anterior și nu constituie o obligație din partea furnizorului. </w:t>
      </w:r>
      <w:proofErr w:type="spellStart"/>
      <w:r>
        <w:t>Eximprod</w:t>
      </w:r>
      <w:proofErr w:type="spellEnd"/>
      <w:r>
        <w:t xml:space="preserve"> nu își asumă responsabilitatea pentru modul cum este utilizată informația din acest document.</w:t>
      </w:r>
    </w:p>
    <w:p w14:paraId="000000AF" w14:textId="77777777" w:rsidR="00D656D1" w:rsidRDefault="00000000">
      <w:pPr>
        <w:ind w:left="0" w:hanging="2"/>
      </w:pPr>
      <w:proofErr w:type="spellStart"/>
      <w:r>
        <w:t>Eximprod</w:t>
      </w:r>
      <w:proofErr w:type="spellEnd"/>
      <w:r>
        <w:t xml:space="preserve"> nu este responsabil pentru orice eveniment direct sau indirect care rezultă din folosirea acestui document sau a oricărui produs menționat în acest document.</w:t>
      </w:r>
    </w:p>
    <w:p w14:paraId="000000B0" w14:textId="77777777" w:rsidR="00D656D1" w:rsidRDefault="00000000">
      <w:pPr>
        <w:ind w:left="0" w:hanging="2"/>
      </w:pPr>
      <w:r>
        <w:t>Software-</w:t>
      </w:r>
      <w:proofErr w:type="spellStart"/>
      <w:r>
        <w:t>ul</w:t>
      </w:r>
      <w:proofErr w:type="spellEnd"/>
      <w:r>
        <w:t xml:space="preserve"> descris în acest document este licențiat și poate fi folosit doar conform termenilor licenței.</w:t>
      </w:r>
    </w:p>
    <w:p w14:paraId="000000B1" w14:textId="77777777" w:rsidR="00D656D1" w:rsidRDefault="00000000">
      <w:pPr>
        <w:ind w:left="0" w:hanging="2"/>
      </w:pPr>
      <w:bookmarkStart w:id="6" w:name="_heading=h.3znysh7" w:colFirst="0" w:colLast="0"/>
      <w:bookmarkEnd w:id="6"/>
      <w:r>
        <w:t xml:space="preserve">Informația cuprinsă în acest document nu poate fi reprodusă sau copiată fără permisiunea scrisă a </w:t>
      </w:r>
      <w:proofErr w:type="spellStart"/>
      <w:r>
        <w:t>Eximprod</w:t>
      </w:r>
      <w:proofErr w:type="spellEnd"/>
      <w:r>
        <w:t>-ului și conținutul nu poate fi transmis către o altă entitate pentru utilizare neautorizată.</w:t>
      </w:r>
    </w:p>
    <w:p w14:paraId="000000B2" w14:textId="77777777" w:rsidR="00D656D1" w:rsidRDefault="00000000">
      <w:pPr>
        <w:pStyle w:val="Titlu2"/>
        <w:numPr>
          <w:ilvl w:val="1"/>
          <w:numId w:val="22"/>
        </w:numPr>
        <w:ind w:left="1" w:hanging="3"/>
      </w:pPr>
      <w:bookmarkStart w:id="7" w:name="_heading=h.2et92p0" w:colFirst="0" w:colLast="0"/>
      <w:bookmarkEnd w:id="7"/>
      <w:r>
        <w:t>Dispoziții generale</w:t>
      </w:r>
    </w:p>
    <w:p w14:paraId="000000B3" w14:textId="77777777" w:rsidR="00D656D1" w:rsidRDefault="00000000">
      <w:pPr>
        <w:ind w:left="0" w:hanging="2"/>
      </w:pPr>
      <w:bookmarkStart w:id="8" w:name="_heading=h.tyjcwt" w:colFirst="0" w:colLast="0"/>
      <w:bookmarkEnd w:id="8"/>
      <w:r>
        <w:t>Acest document conține informații despre software-</w:t>
      </w:r>
      <w:proofErr w:type="spellStart"/>
      <w:r>
        <w:t>ul</w:t>
      </w:r>
      <w:proofErr w:type="spellEnd"/>
      <w:r>
        <w:t xml:space="preserve"> ES200, aplicația </w:t>
      </w:r>
      <w:proofErr w:type="spellStart"/>
      <w:r>
        <w:t>Dashboard</w:t>
      </w:r>
      <w:proofErr w:type="spellEnd"/>
      <w:r>
        <w:t xml:space="preserve"> și funcționalitățile lor. Informațiile cuprinse în acest manual sunt destinate personalului calificat, care va folosi acest software pentru a configura diverse componente sau pentru vizualizarea unor informații.</w:t>
      </w:r>
    </w:p>
    <w:p w14:paraId="000000B4" w14:textId="77777777" w:rsidR="00D656D1" w:rsidRDefault="00000000">
      <w:pPr>
        <w:pStyle w:val="Titlu2"/>
        <w:numPr>
          <w:ilvl w:val="1"/>
          <w:numId w:val="22"/>
        </w:numPr>
        <w:ind w:left="1" w:hanging="3"/>
      </w:pPr>
      <w:bookmarkStart w:id="9" w:name="_heading=h.ca5uwdarbw0c" w:colFirst="0" w:colLast="0"/>
      <w:bookmarkEnd w:id="9"/>
      <w:r>
        <w:lastRenderedPageBreak/>
        <w:t>Terminologie</w:t>
      </w:r>
    </w:p>
    <w:p w14:paraId="000000B5" w14:textId="77777777" w:rsidR="00D656D1" w:rsidRDefault="00000000">
      <w:pPr>
        <w:ind w:left="0" w:hanging="2"/>
      </w:pPr>
      <w:r>
        <w:t>Acest document conține un set de termeni care se referă la informații importante sau legate de siguranță:</w:t>
      </w:r>
    </w:p>
    <w:tbl>
      <w:tblPr>
        <w:tblStyle w:val="a2"/>
        <w:tblW w:w="87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318"/>
      </w:tblGrid>
      <w:tr w:rsidR="00D656D1" w14:paraId="6E636D5D" w14:textId="77777777">
        <w:trPr>
          <w:trHeight w:val="281"/>
        </w:trPr>
        <w:tc>
          <w:tcPr>
            <w:tcW w:w="2430" w:type="dxa"/>
            <w:shd w:val="clear" w:color="auto" w:fill="003399"/>
          </w:tcPr>
          <w:p w14:paraId="000000B6" w14:textId="77777777" w:rsidR="00D656D1" w:rsidRDefault="00000000">
            <w:pPr>
              <w:spacing w:line="276" w:lineRule="auto"/>
              <w:ind w:left="0" w:hanging="2"/>
              <w:rPr>
                <w:color w:val="FFFFFF"/>
              </w:rPr>
            </w:pPr>
            <w:r>
              <w:rPr>
                <w:color w:val="FFFFFF"/>
              </w:rPr>
              <w:t>Termen</w:t>
            </w:r>
          </w:p>
        </w:tc>
        <w:tc>
          <w:tcPr>
            <w:tcW w:w="6318" w:type="dxa"/>
            <w:shd w:val="clear" w:color="auto" w:fill="003399"/>
          </w:tcPr>
          <w:p w14:paraId="000000B7" w14:textId="77777777" w:rsidR="00D656D1" w:rsidRDefault="00000000">
            <w:pPr>
              <w:spacing w:line="276" w:lineRule="auto"/>
              <w:ind w:left="0" w:hanging="2"/>
              <w:rPr>
                <w:color w:val="FFFFFF"/>
              </w:rPr>
            </w:pPr>
            <w:r>
              <w:rPr>
                <w:color w:val="FFFFFF"/>
              </w:rPr>
              <w:t>Definiție</w:t>
            </w:r>
          </w:p>
        </w:tc>
      </w:tr>
      <w:tr w:rsidR="00D656D1" w14:paraId="77678E01" w14:textId="77777777">
        <w:trPr>
          <w:trHeight w:val="281"/>
        </w:trPr>
        <w:tc>
          <w:tcPr>
            <w:tcW w:w="2430" w:type="dxa"/>
          </w:tcPr>
          <w:p w14:paraId="000000B8" w14:textId="77777777" w:rsidR="00D656D1" w:rsidRDefault="00000000">
            <w:pPr>
              <w:spacing w:line="276" w:lineRule="auto"/>
              <w:ind w:left="0" w:hanging="2"/>
            </w:pPr>
            <w:r>
              <w:t>Alarmă</w:t>
            </w:r>
          </w:p>
        </w:tc>
        <w:tc>
          <w:tcPr>
            <w:tcW w:w="6318" w:type="dxa"/>
          </w:tcPr>
          <w:p w14:paraId="000000B9" w14:textId="77777777" w:rsidR="00D656D1" w:rsidRDefault="00000000">
            <w:pPr>
              <w:spacing w:line="276" w:lineRule="auto"/>
              <w:ind w:left="0" w:hanging="2"/>
            </w:pPr>
            <w:r>
              <w:t>Un eveniment care informează operatorul despre orice deviație a sistemului de la parametri normali.</w:t>
            </w:r>
          </w:p>
        </w:tc>
      </w:tr>
      <w:tr w:rsidR="00D656D1" w14:paraId="5ABFBB11" w14:textId="77777777">
        <w:trPr>
          <w:trHeight w:val="281"/>
        </w:trPr>
        <w:tc>
          <w:tcPr>
            <w:tcW w:w="2430" w:type="dxa"/>
          </w:tcPr>
          <w:p w14:paraId="000000BA" w14:textId="77777777" w:rsidR="00D656D1" w:rsidRDefault="00000000">
            <w:pPr>
              <w:spacing w:line="276" w:lineRule="auto"/>
              <w:ind w:left="0" w:hanging="2"/>
            </w:pPr>
            <w:r>
              <w:t>Aplicație</w:t>
            </w:r>
          </w:p>
        </w:tc>
        <w:tc>
          <w:tcPr>
            <w:tcW w:w="6318" w:type="dxa"/>
          </w:tcPr>
          <w:p w14:paraId="000000BB" w14:textId="77777777" w:rsidR="00D656D1" w:rsidRDefault="00000000">
            <w:pPr>
              <w:spacing w:line="276" w:lineRule="auto"/>
              <w:ind w:left="0" w:hanging="2"/>
            </w:pPr>
            <w:r>
              <w:t>Software destinat să îndeplinească o funcție specifică.</w:t>
            </w:r>
          </w:p>
        </w:tc>
      </w:tr>
      <w:tr w:rsidR="00D656D1" w14:paraId="08785B03" w14:textId="77777777">
        <w:trPr>
          <w:trHeight w:val="294"/>
        </w:trPr>
        <w:tc>
          <w:tcPr>
            <w:tcW w:w="2430" w:type="dxa"/>
          </w:tcPr>
          <w:p w14:paraId="000000BC" w14:textId="77777777" w:rsidR="00D656D1" w:rsidRDefault="00000000">
            <w:pPr>
              <w:spacing w:line="276" w:lineRule="auto"/>
              <w:ind w:left="0" w:hanging="2"/>
            </w:pPr>
            <w:r>
              <w:t>Arhivă</w:t>
            </w:r>
          </w:p>
        </w:tc>
        <w:tc>
          <w:tcPr>
            <w:tcW w:w="6318" w:type="dxa"/>
          </w:tcPr>
          <w:p w14:paraId="000000BD" w14:textId="77777777" w:rsidR="00D656D1" w:rsidRDefault="00000000">
            <w:pPr>
              <w:spacing w:line="276" w:lineRule="auto"/>
              <w:ind w:left="0" w:hanging="2"/>
            </w:pPr>
            <w:r>
              <w:t>Locul în care sunt stocate mai multe seturi de date, de obicei dintr-o perioadă mare de timp.</w:t>
            </w:r>
          </w:p>
        </w:tc>
      </w:tr>
      <w:tr w:rsidR="00D656D1" w14:paraId="0C4841C8" w14:textId="77777777">
        <w:trPr>
          <w:trHeight w:val="294"/>
        </w:trPr>
        <w:tc>
          <w:tcPr>
            <w:tcW w:w="2430" w:type="dxa"/>
          </w:tcPr>
          <w:p w14:paraId="000000BE" w14:textId="77777777" w:rsidR="00D656D1" w:rsidRDefault="00000000">
            <w:pPr>
              <w:spacing w:line="276" w:lineRule="auto"/>
              <w:ind w:left="0" w:hanging="2"/>
            </w:pPr>
            <w:r>
              <w:t>Atribut</w:t>
            </w:r>
          </w:p>
        </w:tc>
        <w:tc>
          <w:tcPr>
            <w:tcW w:w="6318" w:type="dxa"/>
          </w:tcPr>
          <w:p w14:paraId="000000BF" w14:textId="77777777" w:rsidR="00D656D1" w:rsidRDefault="00000000">
            <w:pPr>
              <w:spacing w:line="276" w:lineRule="auto"/>
              <w:ind w:left="0" w:hanging="2"/>
            </w:pPr>
            <w:r>
              <w:t>O proprietate specifică a unui obiect.</w:t>
            </w:r>
          </w:p>
        </w:tc>
      </w:tr>
      <w:tr w:rsidR="00D656D1" w14:paraId="4B105844" w14:textId="77777777">
        <w:trPr>
          <w:trHeight w:val="294"/>
        </w:trPr>
        <w:tc>
          <w:tcPr>
            <w:tcW w:w="2430" w:type="dxa"/>
          </w:tcPr>
          <w:p w14:paraId="000000C0" w14:textId="77777777" w:rsidR="00D656D1" w:rsidRDefault="00000000">
            <w:pPr>
              <w:spacing w:line="276" w:lineRule="auto"/>
              <w:ind w:left="0" w:hanging="2"/>
            </w:pPr>
            <w:r>
              <w:t>Bază de date</w:t>
            </w:r>
          </w:p>
        </w:tc>
        <w:tc>
          <w:tcPr>
            <w:tcW w:w="6318" w:type="dxa"/>
          </w:tcPr>
          <w:p w14:paraId="000000C1" w14:textId="77777777" w:rsidR="00D656D1" w:rsidRDefault="00000000">
            <w:pPr>
              <w:spacing w:line="276" w:lineRule="auto"/>
              <w:ind w:left="0" w:hanging="2"/>
            </w:pPr>
            <w:r>
              <w:t>O serie de informații structurare, necesare pentru funcționarea aplicației.</w:t>
            </w:r>
          </w:p>
        </w:tc>
      </w:tr>
      <w:tr w:rsidR="00D656D1" w14:paraId="4D1714E6" w14:textId="77777777">
        <w:trPr>
          <w:trHeight w:val="294"/>
        </w:trPr>
        <w:tc>
          <w:tcPr>
            <w:tcW w:w="2430" w:type="dxa"/>
          </w:tcPr>
          <w:p w14:paraId="000000C2" w14:textId="77777777" w:rsidR="00D656D1" w:rsidRDefault="00000000">
            <w:pPr>
              <w:spacing w:line="276" w:lineRule="auto"/>
              <w:ind w:left="0" w:hanging="2"/>
            </w:pPr>
            <w:r>
              <w:t>Buton</w:t>
            </w:r>
          </w:p>
        </w:tc>
        <w:tc>
          <w:tcPr>
            <w:tcW w:w="6318" w:type="dxa"/>
          </w:tcPr>
          <w:p w14:paraId="000000C3" w14:textId="77777777" w:rsidR="00D656D1" w:rsidRDefault="00000000">
            <w:pPr>
              <w:spacing w:line="276" w:lineRule="auto"/>
              <w:ind w:left="0" w:hanging="2"/>
            </w:pPr>
            <w:r>
              <w:t>O zonă a display-ului care poate fi apăsată pentru a iniția o anumită acțiune.</w:t>
            </w:r>
          </w:p>
        </w:tc>
      </w:tr>
      <w:tr w:rsidR="00D656D1" w14:paraId="0989A07D" w14:textId="77777777">
        <w:trPr>
          <w:trHeight w:val="294"/>
        </w:trPr>
        <w:tc>
          <w:tcPr>
            <w:tcW w:w="2430" w:type="dxa"/>
          </w:tcPr>
          <w:p w14:paraId="000000C4" w14:textId="77777777" w:rsidR="00D656D1" w:rsidRDefault="00000000">
            <w:pPr>
              <w:spacing w:line="276" w:lineRule="auto"/>
              <w:ind w:left="0" w:hanging="2"/>
            </w:pPr>
            <w:r>
              <w:t>Centru de Comandă (</w:t>
            </w:r>
            <w:proofErr w:type="spellStart"/>
            <w:r>
              <w:t>Command</w:t>
            </w:r>
            <w:proofErr w:type="spellEnd"/>
            <w:r>
              <w:t xml:space="preserve"> Center)</w:t>
            </w:r>
          </w:p>
        </w:tc>
        <w:tc>
          <w:tcPr>
            <w:tcW w:w="6318" w:type="dxa"/>
          </w:tcPr>
          <w:p w14:paraId="000000C5" w14:textId="77777777" w:rsidR="00D656D1" w:rsidRDefault="00000000">
            <w:pPr>
              <w:spacing w:line="276" w:lineRule="auto"/>
              <w:ind w:left="0" w:hanging="2"/>
            </w:pPr>
            <w:r>
              <w:t>Locul unde se află centrul de control al distribuției.</w:t>
            </w:r>
          </w:p>
        </w:tc>
      </w:tr>
      <w:tr w:rsidR="00D656D1" w14:paraId="7FDE8238" w14:textId="77777777">
        <w:trPr>
          <w:trHeight w:val="294"/>
        </w:trPr>
        <w:tc>
          <w:tcPr>
            <w:tcW w:w="2430" w:type="dxa"/>
          </w:tcPr>
          <w:p w14:paraId="000000C6" w14:textId="77777777" w:rsidR="00D656D1" w:rsidRDefault="00000000">
            <w:pPr>
              <w:spacing w:line="276" w:lineRule="auto"/>
              <w:ind w:left="0" w:hanging="2"/>
            </w:pPr>
            <w:r>
              <w:t>Click</w:t>
            </w:r>
          </w:p>
        </w:tc>
        <w:tc>
          <w:tcPr>
            <w:tcW w:w="6318" w:type="dxa"/>
          </w:tcPr>
          <w:p w14:paraId="000000C7" w14:textId="77777777" w:rsidR="00D656D1" w:rsidRDefault="00000000">
            <w:pPr>
              <w:spacing w:line="276" w:lineRule="auto"/>
              <w:ind w:left="0" w:hanging="2"/>
            </w:pPr>
            <w:r>
              <w:rPr>
                <w:color w:val="212121"/>
                <w:highlight w:val="white"/>
              </w:rPr>
              <w:t>Acțiunea de a apăsa un buton al mouse-ului o singură dată și a elibera butonul fără a muta cursorul. În mod implicit, click se referă la butonul stâng al mouse-ului și click-dreapta se referă la butonul drept al mouse-ului.</w:t>
            </w:r>
          </w:p>
        </w:tc>
      </w:tr>
      <w:tr w:rsidR="00D656D1" w14:paraId="1636A1FF" w14:textId="77777777">
        <w:trPr>
          <w:trHeight w:val="294"/>
        </w:trPr>
        <w:tc>
          <w:tcPr>
            <w:tcW w:w="2430" w:type="dxa"/>
          </w:tcPr>
          <w:p w14:paraId="000000C8" w14:textId="77777777" w:rsidR="00D656D1" w:rsidRDefault="00000000">
            <w:pPr>
              <w:spacing w:line="276" w:lineRule="auto"/>
              <w:ind w:left="0" w:hanging="2"/>
            </w:pPr>
            <w:r>
              <w:t>Dublu-click</w:t>
            </w:r>
          </w:p>
        </w:tc>
        <w:tc>
          <w:tcPr>
            <w:tcW w:w="6318" w:type="dxa"/>
          </w:tcPr>
          <w:p w14:paraId="000000C9" w14:textId="77777777" w:rsidR="00D656D1" w:rsidRDefault="00000000">
            <w:pPr>
              <w:spacing w:line="276" w:lineRule="auto"/>
              <w:ind w:left="0" w:hanging="2"/>
            </w:pPr>
            <w:r>
              <w:t>Două click-uri succesive pe același buton al mouse-ului.</w:t>
            </w:r>
          </w:p>
        </w:tc>
      </w:tr>
      <w:tr w:rsidR="00D656D1" w14:paraId="48F16CA8" w14:textId="77777777">
        <w:trPr>
          <w:trHeight w:val="294"/>
        </w:trPr>
        <w:tc>
          <w:tcPr>
            <w:tcW w:w="2430" w:type="dxa"/>
          </w:tcPr>
          <w:p w14:paraId="000000CA" w14:textId="77777777" w:rsidR="00D656D1" w:rsidRDefault="00000000">
            <w:pPr>
              <w:spacing w:line="276" w:lineRule="auto"/>
              <w:ind w:left="0" w:hanging="2"/>
            </w:pPr>
            <w:r>
              <w:t>Ecran (Display)</w:t>
            </w:r>
          </w:p>
        </w:tc>
        <w:tc>
          <w:tcPr>
            <w:tcW w:w="6318" w:type="dxa"/>
          </w:tcPr>
          <w:p w14:paraId="000000CB" w14:textId="77777777" w:rsidR="00D656D1" w:rsidRDefault="00000000">
            <w:pPr>
              <w:spacing w:line="276" w:lineRule="auto"/>
              <w:ind w:left="0" w:hanging="2"/>
            </w:pPr>
            <w:r>
              <w:t>Instrument utilizat pentru vizualizarea informației.</w:t>
            </w:r>
          </w:p>
        </w:tc>
      </w:tr>
      <w:tr w:rsidR="00D656D1" w14:paraId="70E24BA2" w14:textId="77777777">
        <w:trPr>
          <w:trHeight w:val="294"/>
        </w:trPr>
        <w:tc>
          <w:tcPr>
            <w:tcW w:w="2430" w:type="dxa"/>
          </w:tcPr>
          <w:p w14:paraId="000000CC" w14:textId="77777777" w:rsidR="00D656D1" w:rsidRDefault="00000000">
            <w:pPr>
              <w:spacing w:line="276" w:lineRule="auto"/>
              <w:ind w:left="0" w:hanging="2"/>
            </w:pPr>
            <w:r>
              <w:t>Log</w:t>
            </w:r>
          </w:p>
        </w:tc>
        <w:tc>
          <w:tcPr>
            <w:tcW w:w="6318" w:type="dxa"/>
          </w:tcPr>
          <w:p w14:paraId="000000CD" w14:textId="77777777" w:rsidR="00D656D1" w:rsidRDefault="00000000">
            <w:pPr>
              <w:spacing w:line="276" w:lineRule="auto"/>
              <w:ind w:left="0" w:hanging="2"/>
            </w:pPr>
            <w:r>
              <w:t>Informație despre un eveniment.</w:t>
            </w:r>
          </w:p>
        </w:tc>
      </w:tr>
      <w:tr w:rsidR="00D656D1" w14:paraId="347C878E" w14:textId="77777777">
        <w:trPr>
          <w:trHeight w:val="294"/>
        </w:trPr>
        <w:tc>
          <w:tcPr>
            <w:tcW w:w="2430" w:type="dxa"/>
          </w:tcPr>
          <w:p w14:paraId="000000CE" w14:textId="77777777" w:rsidR="00D656D1" w:rsidRDefault="00000000">
            <w:pPr>
              <w:spacing w:line="276" w:lineRule="auto"/>
              <w:ind w:left="0" w:hanging="2"/>
            </w:pPr>
            <w:r>
              <w:t>Protocol UP/DOWN</w:t>
            </w:r>
          </w:p>
        </w:tc>
        <w:tc>
          <w:tcPr>
            <w:tcW w:w="6318" w:type="dxa"/>
          </w:tcPr>
          <w:p w14:paraId="000000CF" w14:textId="77777777" w:rsidR="00D656D1" w:rsidRDefault="00000000">
            <w:pPr>
              <w:spacing w:line="276" w:lineRule="auto"/>
              <w:ind w:left="0" w:hanging="2"/>
            </w:pPr>
            <w:r>
              <w:t>Protocol de comunicație cu un echipament aflat la un nivel superior/inferior.</w:t>
            </w:r>
          </w:p>
        </w:tc>
      </w:tr>
      <w:tr w:rsidR="00D656D1" w14:paraId="2869163F" w14:textId="77777777">
        <w:trPr>
          <w:trHeight w:val="294"/>
        </w:trPr>
        <w:tc>
          <w:tcPr>
            <w:tcW w:w="2430" w:type="dxa"/>
          </w:tcPr>
          <w:p w14:paraId="000000D0" w14:textId="77777777" w:rsidR="00D656D1" w:rsidRDefault="00000000">
            <w:pPr>
              <w:spacing w:line="276" w:lineRule="auto"/>
              <w:ind w:left="0" w:hanging="2"/>
            </w:pPr>
            <w:proofErr w:type="spellStart"/>
            <w:r>
              <w:t>Tag</w:t>
            </w:r>
            <w:proofErr w:type="spellEnd"/>
          </w:p>
        </w:tc>
        <w:tc>
          <w:tcPr>
            <w:tcW w:w="6318" w:type="dxa"/>
          </w:tcPr>
          <w:p w14:paraId="000000D1" w14:textId="77777777" w:rsidR="00D656D1" w:rsidRDefault="00000000">
            <w:pPr>
              <w:spacing w:line="276" w:lineRule="auto"/>
              <w:ind w:left="0" w:hanging="2"/>
            </w:pPr>
            <w:r>
              <w:t>O proprietate a unui element.</w:t>
            </w:r>
          </w:p>
        </w:tc>
      </w:tr>
      <w:tr w:rsidR="00D656D1" w14:paraId="6287498C" w14:textId="77777777">
        <w:trPr>
          <w:trHeight w:val="294"/>
        </w:trPr>
        <w:tc>
          <w:tcPr>
            <w:tcW w:w="2430" w:type="dxa"/>
          </w:tcPr>
          <w:p w14:paraId="000000D2" w14:textId="77777777" w:rsidR="00D656D1" w:rsidRDefault="00000000">
            <w:pPr>
              <w:spacing w:line="276" w:lineRule="auto"/>
              <w:ind w:left="0" w:hanging="2"/>
            </w:pPr>
            <w:r>
              <w:lastRenderedPageBreak/>
              <w:t>Valoare implicită (</w:t>
            </w:r>
            <w:proofErr w:type="spellStart"/>
            <w:r>
              <w:t>Default</w:t>
            </w:r>
            <w:proofErr w:type="spellEnd"/>
            <w:r>
              <w:t>)</w:t>
            </w:r>
          </w:p>
        </w:tc>
        <w:tc>
          <w:tcPr>
            <w:tcW w:w="6318" w:type="dxa"/>
          </w:tcPr>
          <w:p w14:paraId="000000D3" w14:textId="77777777" w:rsidR="00D656D1" w:rsidRDefault="00000000">
            <w:pPr>
              <w:spacing w:line="276" w:lineRule="auto"/>
              <w:ind w:left="0" w:hanging="2"/>
            </w:pPr>
            <w:r>
              <w:t>Valoare normală, standard.</w:t>
            </w:r>
          </w:p>
        </w:tc>
      </w:tr>
    </w:tbl>
    <w:p w14:paraId="000000D4" w14:textId="77777777" w:rsidR="00D656D1" w:rsidRDefault="00000000">
      <w:pPr>
        <w:pStyle w:val="Titlu2"/>
        <w:numPr>
          <w:ilvl w:val="1"/>
          <w:numId w:val="22"/>
        </w:numPr>
        <w:ind w:left="1" w:hanging="3"/>
      </w:pPr>
      <w:bookmarkStart w:id="10" w:name="_heading=h.3dy6vkm" w:colFirst="0" w:colLast="0"/>
      <w:bookmarkEnd w:id="10"/>
      <w:r>
        <w:t>Abrevieri</w:t>
      </w:r>
    </w:p>
    <w:p w14:paraId="000000D5" w14:textId="77777777" w:rsidR="00D656D1" w:rsidRDefault="00000000">
      <w:pPr>
        <w:ind w:left="0" w:hanging="2"/>
      </w:pPr>
      <w:r>
        <w:t>Tabelul de mai jos conține o listă de abrevieri folosite de-a lungul documentului.</w:t>
      </w:r>
    </w:p>
    <w:tbl>
      <w:tblPr>
        <w:tblStyle w:val="a3"/>
        <w:tblW w:w="87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50"/>
        <w:gridCol w:w="6498"/>
      </w:tblGrid>
      <w:tr w:rsidR="00D656D1" w14:paraId="7B1D77D1" w14:textId="77777777">
        <w:trPr>
          <w:trHeight w:val="361"/>
        </w:trPr>
        <w:tc>
          <w:tcPr>
            <w:tcW w:w="2250" w:type="dxa"/>
            <w:shd w:val="clear" w:color="auto" w:fill="003399"/>
          </w:tcPr>
          <w:p w14:paraId="000000D6" w14:textId="77777777" w:rsidR="00D656D1" w:rsidRDefault="00000000">
            <w:pPr>
              <w:spacing w:line="276" w:lineRule="auto"/>
              <w:ind w:left="0" w:hanging="2"/>
              <w:rPr>
                <w:color w:val="FFFFFF"/>
              </w:rPr>
            </w:pPr>
            <w:r>
              <w:rPr>
                <w:b/>
                <w:color w:val="FFFFFF"/>
              </w:rPr>
              <w:t>Abreviere</w:t>
            </w:r>
          </w:p>
        </w:tc>
        <w:tc>
          <w:tcPr>
            <w:tcW w:w="6498" w:type="dxa"/>
            <w:shd w:val="clear" w:color="auto" w:fill="003399"/>
          </w:tcPr>
          <w:p w14:paraId="000000D7" w14:textId="77777777" w:rsidR="00D656D1" w:rsidRDefault="00000000">
            <w:pPr>
              <w:spacing w:line="276" w:lineRule="auto"/>
              <w:ind w:left="0" w:hanging="2"/>
              <w:rPr>
                <w:color w:val="FFFFFF"/>
              </w:rPr>
            </w:pPr>
            <w:r>
              <w:rPr>
                <w:b/>
                <w:color w:val="FFFFFF"/>
              </w:rPr>
              <w:t>Definiție</w:t>
            </w:r>
          </w:p>
        </w:tc>
      </w:tr>
      <w:tr w:rsidR="00D656D1" w14:paraId="348A85B6" w14:textId="77777777">
        <w:trPr>
          <w:trHeight w:val="281"/>
        </w:trPr>
        <w:tc>
          <w:tcPr>
            <w:tcW w:w="2250" w:type="dxa"/>
          </w:tcPr>
          <w:p w14:paraId="000000D8" w14:textId="77777777" w:rsidR="00D656D1" w:rsidRDefault="00000000">
            <w:pPr>
              <w:spacing w:line="276" w:lineRule="auto"/>
              <w:ind w:left="0" w:hanging="2"/>
            </w:pPr>
            <w:r>
              <w:t>A</w:t>
            </w:r>
          </w:p>
        </w:tc>
        <w:tc>
          <w:tcPr>
            <w:tcW w:w="6498" w:type="dxa"/>
          </w:tcPr>
          <w:p w14:paraId="000000D9" w14:textId="77777777" w:rsidR="00D656D1" w:rsidRDefault="00000000">
            <w:pPr>
              <w:spacing w:line="276" w:lineRule="auto"/>
              <w:ind w:left="0" w:hanging="2"/>
            </w:pPr>
            <w:r>
              <w:t>Amper</w:t>
            </w:r>
          </w:p>
        </w:tc>
      </w:tr>
      <w:tr w:rsidR="00D656D1" w14:paraId="41386977" w14:textId="77777777">
        <w:trPr>
          <w:trHeight w:val="281"/>
        </w:trPr>
        <w:tc>
          <w:tcPr>
            <w:tcW w:w="2250" w:type="dxa"/>
          </w:tcPr>
          <w:p w14:paraId="000000DA" w14:textId="77777777" w:rsidR="00D656D1" w:rsidRDefault="00000000">
            <w:pPr>
              <w:spacing w:line="276" w:lineRule="auto"/>
              <w:ind w:left="0" w:hanging="2"/>
            </w:pPr>
            <w:r>
              <w:t>Ω</w:t>
            </w:r>
          </w:p>
        </w:tc>
        <w:tc>
          <w:tcPr>
            <w:tcW w:w="6498" w:type="dxa"/>
          </w:tcPr>
          <w:p w14:paraId="000000DB" w14:textId="77777777" w:rsidR="00D656D1" w:rsidRDefault="00000000">
            <w:pPr>
              <w:spacing w:line="276" w:lineRule="auto"/>
              <w:ind w:left="0" w:hanging="2"/>
            </w:pPr>
            <w:r>
              <w:t>Ohm</w:t>
            </w:r>
          </w:p>
        </w:tc>
      </w:tr>
      <w:tr w:rsidR="00D656D1" w14:paraId="2C32C59C" w14:textId="77777777">
        <w:trPr>
          <w:trHeight w:val="281"/>
        </w:trPr>
        <w:tc>
          <w:tcPr>
            <w:tcW w:w="2250" w:type="dxa"/>
          </w:tcPr>
          <w:p w14:paraId="000000DC" w14:textId="77777777" w:rsidR="00D656D1" w:rsidRDefault="00000000">
            <w:pPr>
              <w:spacing w:line="276" w:lineRule="auto"/>
              <w:ind w:left="0" w:hanging="2"/>
            </w:pPr>
            <w:r>
              <w:t>V</w:t>
            </w:r>
          </w:p>
        </w:tc>
        <w:tc>
          <w:tcPr>
            <w:tcW w:w="6498" w:type="dxa"/>
          </w:tcPr>
          <w:p w14:paraId="000000DD" w14:textId="77777777" w:rsidR="00D656D1" w:rsidRDefault="00000000">
            <w:pPr>
              <w:spacing w:line="276" w:lineRule="auto"/>
              <w:ind w:left="0" w:hanging="2"/>
            </w:pPr>
            <w:r>
              <w:t>Volt</w:t>
            </w:r>
          </w:p>
        </w:tc>
      </w:tr>
      <w:tr w:rsidR="00D656D1" w14:paraId="32D3C12C" w14:textId="77777777">
        <w:trPr>
          <w:trHeight w:val="281"/>
        </w:trPr>
        <w:tc>
          <w:tcPr>
            <w:tcW w:w="2250" w:type="dxa"/>
          </w:tcPr>
          <w:p w14:paraId="000000DE" w14:textId="77777777" w:rsidR="00D656D1" w:rsidRDefault="00000000">
            <w:pPr>
              <w:spacing w:line="276" w:lineRule="auto"/>
              <w:ind w:left="0" w:hanging="2"/>
            </w:pPr>
            <w:r>
              <w:t>W</w:t>
            </w:r>
          </w:p>
        </w:tc>
        <w:tc>
          <w:tcPr>
            <w:tcW w:w="6498" w:type="dxa"/>
          </w:tcPr>
          <w:p w14:paraId="000000DF" w14:textId="77777777" w:rsidR="00D656D1" w:rsidRDefault="00000000">
            <w:pPr>
              <w:spacing w:line="276" w:lineRule="auto"/>
              <w:ind w:left="0" w:hanging="2"/>
            </w:pPr>
            <w:r>
              <w:t>Watt</w:t>
            </w:r>
          </w:p>
        </w:tc>
      </w:tr>
      <w:tr w:rsidR="00D656D1" w14:paraId="00A6841D" w14:textId="77777777">
        <w:trPr>
          <w:trHeight w:val="281"/>
        </w:trPr>
        <w:tc>
          <w:tcPr>
            <w:tcW w:w="2250" w:type="dxa"/>
          </w:tcPr>
          <w:p w14:paraId="000000E0" w14:textId="77777777" w:rsidR="00D656D1" w:rsidRDefault="00000000">
            <w:pPr>
              <w:spacing w:line="276" w:lineRule="auto"/>
              <w:ind w:left="0" w:hanging="2"/>
            </w:pPr>
            <w:r>
              <w:t>CC</w:t>
            </w:r>
          </w:p>
        </w:tc>
        <w:tc>
          <w:tcPr>
            <w:tcW w:w="6498" w:type="dxa"/>
          </w:tcPr>
          <w:p w14:paraId="000000E1" w14:textId="77777777" w:rsidR="00D656D1" w:rsidRDefault="00000000">
            <w:pPr>
              <w:spacing w:line="276" w:lineRule="auto"/>
              <w:ind w:left="0" w:hanging="2"/>
            </w:pPr>
            <w:proofErr w:type="spellStart"/>
            <w:r>
              <w:t>Command</w:t>
            </w:r>
            <w:proofErr w:type="spellEnd"/>
            <w:r>
              <w:t xml:space="preserve"> Center (Centru de comandă)</w:t>
            </w:r>
          </w:p>
        </w:tc>
      </w:tr>
      <w:tr w:rsidR="00D656D1" w14:paraId="0F26F8D2" w14:textId="77777777">
        <w:trPr>
          <w:trHeight w:val="281"/>
        </w:trPr>
        <w:tc>
          <w:tcPr>
            <w:tcW w:w="2250" w:type="dxa"/>
          </w:tcPr>
          <w:p w14:paraId="000000E2" w14:textId="77777777" w:rsidR="00D656D1" w:rsidRDefault="00000000">
            <w:pPr>
              <w:spacing w:line="276" w:lineRule="auto"/>
              <w:ind w:left="0" w:hanging="2"/>
            </w:pPr>
            <w:proofErr w:type="spellStart"/>
            <w:r>
              <w:t>COMx</w:t>
            </w:r>
            <w:proofErr w:type="spellEnd"/>
          </w:p>
        </w:tc>
        <w:tc>
          <w:tcPr>
            <w:tcW w:w="6498" w:type="dxa"/>
          </w:tcPr>
          <w:p w14:paraId="000000E3" w14:textId="77777777" w:rsidR="00D656D1" w:rsidRDefault="00000000">
            <w:pPr>
              <w:spacing w:line="276" w:lineRule="auto"/>
              <w:ind w:left="0" w:hanging="2"/>
            </w:pPr>
            <w:r>
              <w:t>Portul serial cu numărul X</w:t>
            </w:r>
          </w:p>
        </w:tc>
      </w:tr>
      <w:tr w:rsidR="00D656D1" w14:paraId="6524512D" w14:textId="77777777">
        <w:trPr>
          <w:trHeight w:val="281"/>
        </w:trPr>
        <w:tc>
          <w:tcPr>
            <w:tcW w:w="2250" w:type="dxa"/>
          </w:tcPr>
          <w:p w14:paraId="000000E4" w14:textId="77777777" w:rsidR="00D656D1" w:rsidRDefault="00000000">
            <w:pPr>
              <w:spacing w:line="276" w:lineRule="auto"/>
              <w:ind w:left="0" w:hanging="2"/>
            </w:pPr>
            <w:r>
              <w:t>DNP3</w:t>
            </w:r>
          </w:p>
        </w:tc>
        <w:tc>
          <w:tcPr>
            <w:tcW w:w="6498" w:type="dxa"/>
          </w:tcPr>
          <w:p w14:paraId="000000E5" w14:textId="77777777" w:rsidR="00D656D1" w:rsidRDefault="00000000">
            <w:pPr>
              <w:spacing w:line="276" w:lineRule="auto"/>
              <w:ind w:left="0" w:hanging="2"/>
            </w:pPr>
            <w:proofErr w:type="spellStart"/>
            <w:r>
              <w:t>Distributed</w:t>
            </w:r>
            <w:proofErr w:type="spellEnd"/>
            <w:r>
              <w:t xml:space="preserve"> </w:t>
            </w:r>
            <w:proofErr w:type="spellStart"/>
            <w:r>
              <w:t>Network</w:t>
            </w:r>
            <w:proofErr w:type="spellEnd"/>
            <w:r>
              <w:t xml:space="preserve"> Protocol (protocol de comunicație)</w:t>
            </w:r>
          </w:p>
        </w:tc>
      </w:tr>
      <w:tr w:rsidR="00D656D1" w14:paraId="3D4B1C3A" w14:textId="77777777">
        <w:trPr>
          <w:trHeight w:val="281"/>
        </w:trPr>
        <w:tc>
          <w:tcPr>
            <w:tcW w:w="2250" w:type="dxa"/>
          </w:tcPr>
          <w:p w14:paraId="000000E6" w14:textId="77777777" w:rsidR="00D656D1" w:rsidRDefault="00000000">
            <w:pPr>
              <w:spacing w:line="276" w:lineRule="auto"/>
              <w:ind w:left="0" w:hanging="2"/>
            </w:pPr>
            <w:r>
              <w:t>I/O</w:t>
            </w:r>
          </w:p>
        </w:tc>
        <w:tc>
          <w:tcPr>
            <w:tcW w:w="6498" w:type="dxa"/>
          </w:tcPr>
          <w:p w14:paraId="000000E7" w14:textId="77777777" w:rsidR="00D656D1" w:rsidRDefault="00000000">
            <w:pPr>
              <w:spacing w:line="276" w:lineRule="auto"/>
              <w:ind w:left="0" w:hanging="2"/>
            </w:pPr>
            <w:r>
              <w:t xml:space="preserve">Input/output </w:t>
            </w:r>
          </w:p>
        </w:tc>
      </w:tr>
      <w:tr w:rsidR="00D656D1" w14:paraId="0586BC62" w14:textId="77777777">
        <w:trPr>
          <w:trHeight w:val="281"/>
        </w:trPr>
        <w:tc>
          <w:tcPr>
            <w:tcW w:w="2250" w:type="dxa"/>
          </w:tcPr>
          <w:p w14:paraId="000000E8" w14:textId="77777777" w:rsidR="00D656D1" w:rsidRDefault="00000000">
            <w:pPr>
              <w:spacing w:line="276" w:lineRule="auto"/>
              <w:ind w:left="0" w:hanging="2"/>
            </w:pPr>
            <w:r>
              <w:t>ID</w:t>
            </w:r>
          </w:p>
        </w:tc>
        <w:tc>
          <w:tcPr>
            <w:tcW w:w="6498" w:type="dxa"/>
          </w:tcPr>
          <w:p w14:paraId="000000E9" w14:textId="77777777" w:rsidR="00D656D1" w:rsidRDefault="00000000">
            <w:pPr>
              <w:spacing w:line="276" w:lineRule="auto"/>
              <w:ind w:left="0" w:hanging="2"/>
            </w:pPr>
            <w:r>
              <w:t>Identificator unic</w:t>
            </w:r>
          </w:p>
        </w:tc>
      </w:tr>
      <w:tr w:rsidR="00D656D1" w14:paraId="1CF5B0E1" w14:textId="77777777">
        <w:trPr>
          <w:trHeight w:val="294"/>
        </w:trPr>
        <w:tc>
          <w:tcPr>
            <w:tcW w:w="2250" w:type="dxa"/>
          </w:tcPr>
          <w:p w14:paraId="000000EA" w14:textId="77777777" w:rsidR="00D656D1" w:rsidRDefault="00000000">
            <w:pPr>
              <w:spacing w:line="276" w:lineRule="auto"/>
              <w:ind w:left="0" w:hanging="2"/>
            </w:pPr>
            <w:r>
              <w:t>IEC 60870-5-104</w:t>
            </w:r>
          </w:p>
        </w:tc>
        <w:tc>
          <w:tcPr>
            <w:tcW w:w="6498" w:type="dxa"/>
          </w:tcPr>
          <w:p w14:paraId="000000EB" w14:textId="77777777" w:rsidR="00D656D1" w:rsidRDefault="00000000">
            <w:pPr>
              <w:spacing w:line="276" w:lineRule="auto"/>
              <w:ind w:left="0" w:hanging="2"/>
            </w:pPr>
            <w:r>
              <w:t xml:space="preserve">International </w:t>
            </w:r>
            <w:proofErr w:type="spellStart"/>
            <w:r>
              <w:t>Electrotechnical</w:t>
            </w:r>
            <w:proofErr w:type="spellEnd"/>
            <w:r>
              <w:t xml:space="preserve"> </w:t>
            </w:r>
            <w:proofErr w:type="spellStart"/>
            <w:r>
              <w:t>Commission</w:t>
            </w:r>
            <w:proofErr w:type="spellEnd"/>
            <w:r>
              <w:t xml:space="preserve"> 60870-5-104 (protocol de comunicație)</w:t>
            </w:r>
          </w:p>
        </w:tc>
      </w:tr>
      <w:tr w:rsidR="00D656D1" w14:paraId="188F60D6" w14:textId="77777777">
        <w:trPr>
          <w:trHeight w:val="294"/>
        </w:trPr>
        <w:tc>
          <w:tcPr>
            <w:tcW w:w="2250" w:type="dxa"/>
          </w:tcPr>
          <w:p w14:paraId="000000EC" w14:textId="77777777" w:rsidR="00D656D1" w:rsidRDefault="00000000">
            <w:pPr>
              <w:spacing w:line="276" w:lineRule="auto"/>
              <w:ind w:left="0" w:hanging="2"/>
            </w:pPr>
            <w:r>
              <w:t>IED</w:t>
            </w:r>
          </w:p>
        </w:tc>
        <w:tc>
          <w:tcPr>
            <w:tcW w:w="6498" w:type="dxa"/>
          </w:tcPr>
          <w:p w14:paraId="000000ED" w14:textId="77777777" w:rsidR="00D656D1" w:rsidRDefault="00000000">
            <w:pPr>
              <w:spacing w:line="276" w:lineRule="auto"/>
              <w:ind w:left="0" w:hanging="2"/>
            </w:pPr>
            <w:proofErr w:type="spellStart"/>
            <w:r>
              <w:t>Intelligent</w:t>
            </w:r>
            <w:proofErr w:type="spellEnd"/>
            <w:r>
              <w:t xml:space="preserve"> Electronic </w:t>
            </w:r>
            <w:proofErr w:type="spellStart"/>
            <w:r>
              <w:t>Devices</w:t>
            </w:r>
            <w:proofErr w:type="spellEnd"/>
            <w:r>
              <w:t xml:space="preserve"> (Echipament electronic inteligent)</w:t>
            </w:r>
          </w:p>
        </w:tc>
      </w:tr>
      <w:tr w:rsidR="00D656D1" w14:paraId="4F82B4F4" w14:textId="77777777">
        <w:trPr>
          <w:trHeight w:val="294"/>
        </w:trPr>
        <w:tc>
          <w:tcPr>
            <w:tcW w:w="2250" w:type="dxa"/>
          </w:tcPr>
          <w:p w14:paraId="000000EE" w14:textId="77777777" w:rsidR="00D656D1" w:rsidRDefault="00000000">
            <w:pPr>
              <w:spacing w:line="276" w:lineRule="auto"/>
              <w:ind w:left="0" w:hanging="2"/>
            </w:pPr>
            <w:proofErr w:type="spellStart"/>
            <w:r>
              <w:t>LoRaWAN</w:t>
            </w:r>
            <w:proofErr w:type="spellEnd"/>
          </w:p>
        </w:tc>
        <w:tc>
          <w:tcPr>
            <w:tcW w:w="6498" w:type="dxa"/>
          </w:tcPr>
          <w:p w14:paraId="000000EF" w14:textId="77777777" w:rsidR="00D656D1" w:rsidRDefault="00000000">
            <w:pPr>
              <w:spacing w:line="276" w:lineRule="auto"/>
              <w:ind w:left="0" w:hanging="2"/>
            </w:pPr>
            <w:proofErr w:type="spellStart"/>
            <w:r>
              <w:t>Low</w:t>
            </w:r>
            <w:proofErr w:type="spellEnd"/>
            <w:r>
              <w:t xml:space="preserve"> Power </w:t>
            </w:r>
            <w:proofErr w:type="spellStart"/>
            <w:r>
              <w:t>Wide</w:t>
            </w:r>
            <w:proofErr w:type="spellEnd"/>
            <w:r>
              <w:t xml:space="preserve"> </w:t>
            </w:r>
            <w:proofErr w:type="spellStart"/>
            <w:r>
              <w:t>Area</w:t>
            </w:r>
            <w:proofErr w:type="spellEnd"/>
            <w:r>
              <w:t xml:space="preserve"> </w:t>
            </w:r>
            <w:proofErr w:type="spellStart"/>
            <w:r>
              <w:t>Network</w:t>
            </w:r>
            <w:proofErr w:type="spellEnd"/>
            <w:r>
              <w:t xml:space="preserve"> (protocol de comunicație)</w:t>
            </w:r>
          </w:p>
        </w:tc>
      </w:tr>
      <w:tr w:rsidR="00D656D1" w14:paraId="6464CBDB" w14:textId="77777777">
        <w:trPr>
          <w:trHeight w:val="294"/>
        </w:trPr>
        <w:tc>
          <w:tcPr>
            <w:tcW w:w="2250" w:type="dxa"/>
          </w:tcPr>
          <w:p w14:paraId="000000F0" w14:textId="77777777" w:rsidR="00D656D1" w:rsidRDefault="00000000">
            <w:pPr>
              <w:spacing w:line="276" w:lineRule="auto"/>
              <w:ind w:left="0" w:hanging="2"/>
            </w:pPr>
            <w:r>
              <w:t>RTU</w:t>
            </w:r>
          </w:p>
        </w:tc>
        <w:tc>
          <w:tcPr>
            <w:tcW w:w="6498" w:type="dxa"/>
          </w:tcPr>
          <w:p w14:paraId="000000F1" w14:textId="77777777" w:rsidR="00D656D1" w:rsidRDefault="00000000">
            <w:pPr>
              <w:spacing w:line="276" w:lineRule="auto"/>
              <w:ind w:left="0" w:hanging="2"/>
            </w:pPr>
            <w:proofErr w:type="spellStart"/>
            <w:r>
              <w:t>Remote</w:t>
            </w:r>
            <w:proofErr w:type="spellEnd"/>
            <w:r>
              <w:t xml:space="preserve"> Terminal Unit</w:t>
            </w:r>
          </w:p>
        </w:tc>
      </w:tr>
      <w:tr w:rsidR="00D656D1" w14:paraId="09ED7AE3" w14:textId="77777777">
        <w:trPr>
          <w:trHeight w:val="294"/>
        </w:trPr>
        <w:tc>
          <w:tcPr>
            <w:tcW w:w="2250" w:type="dxa"/>
          </w:tcPr>
          <w:p w14:paraId="000000F2" w14:textId="77777777" w:rsidR="00D656D1" w:rsidRDefault="00000000">
            <w:pPr>
              <w:spacing w:line="276" w:lineRule="auto"/>
              <w:ind w:left="0" w:hanging="2"/>
            </w:pPr>
            <w:r>
              <w:t>SCADA</w:t>
            </w:r>
          </w:p>
        </w:tc>
        <w:tc>
          <w:tcPr>
            <w:tcW w:w="6498" w:type="dxa"/>
          </w:tcPr>
          <w:p w14:paraId="000000F3" w14:textId="77777777" w:rsidR="00D656D1" w:rsidRDefault="00000000">
            <w:pPr>
              <w:spacing w:line="276" w:lineRule="auto"/>
              <w:ind w:left="0" w:hanging="2"/>
            </w:pPr>
            <w:proofErr w:type="spellStart"/>
            <w:r>
              <w:t>Supervisory</w:t>
            </w:r>
            <w:proofErr w:type="spellEnd"/>
            <w:r>
              <w:t xml:space="preserve"> Control </w:t>
            </w:r>
            <w:proofErr w:type="spellStart"/>
            <w:r>
              <w:t>and</w:t>
            </w:r>
            <w:proofErr w:type="spellEnd"/>
            <w:r>
              <w:t xml:space="preserve"> Data </w:t>
            </w:r>
            <w:proofErr w:type="spellStart"/>
            <w:r>
              <w:t>Acquisition</w:t>
            </w:r>
            <w:proofErr w:type="spellEnd"/>
          </w:p>
        </w:tc>
      </w:tr>
      <w:tr w:rsidR="00D656D1" w14:paraId="76900046" w14:textId="77777777">
        <w:trPr>
          <w:trHeight w:val="294"/>
        </w:trPr>
        <w:tc>
          <w:tcPr>
            <w:tcW w:w="2250" w:type="dxa"/>
          </w:tcPr>
          <w:p w14:paraId="000000F4" w14:textId="77777777" w:rsidR="00D656D1" w:rsidRDefault="00000000">
            <w:pPr>
              <w:spacing w:line="276" w:lineRule="auto"/>
              <w:ind w:left="0" w:hanging="2"/>
            </w:pPr>
            <w:r>
              <w:t>TCP</w:t>
            </w:r>
          </w:p>
        </w:tc>
        <w:tc>
          <w:tcPr>
            <w:tcW w:w="6498" w:type="dxa"/>
          </w:tcPr>
          <w:p w14:paraId="000000F5" w14:textId="77777777" w:rsidR="00D656D1" w:rsidRDefault="00000000">
            <w:pPr>
              <w:spacing w:line="276" w:lineRule="auto"/>
              <w:ind w:left="0" w:hanging="2"/>
            </w:pPr>
            <w:proofErr w:type="spellStart"/>
            <w:r>
              <w:t>Transmission</w:t>
            </w:r>
            <w:proofErr w:type="spellEnd"/>
            <w:r>
              <w:t xml:space="preserve"> Control Protocol (protocol de comunicație)</w:t>
            </w:r>
          </w:p>
        </w:tc>
      </w:tr>
      <w:tr w:rsidR="00D656D1" w14:paraId="0D6764E9" w14:textId="77777777">
        <w:trPr>
          <w:trHeight w:val="294"/>
        </w:trPr>
        <w:tc>
          <w:tcPr>
            <w:tcW w:w="2250" w:type="dxa"/>
          </w:tcPr>
          <w:p w14:paraId="000000F6" w14:textId="77777777" w:rsidR="00D656D1" w:rsidRDefault="00000000">
            <w:pPr>
              <w:spacing w:line="276" w:lineRule="auto"/>
              <w:ind w:left="0" w:hanging="2"/>
            </w:pPr>
            <w:r>
              <w:t>TP</w:t>
            </w:r>
          </w:p>
        </w:tc>
        <w:tc>
          <w:tcPr>
            <w:tcW w:w="6498" w:type="dxa"/>
          </w:tcPr>
          <w:p w14:paraId="000000F7" w14:textId="77777777" w:rsidR="00D656D1" w:rsidRDefault="00000000">
            <w:pPr>
              <w:spacing w:line="276" w:lineRule="auto"/>
              <w:ind w:left="0" w:hanging="2"/>
            </w:pPr>
            <w:proofErr w:type="spellStart"/>
            <w:r>
              <w:t>Transformation</w:t>
            </w:r>
            <w:proofErr w:type="spellEnd"/>
            <w:r>
              <w:t xml:space="preserve"> </w:t>
            </w:r>
            <w:proofErr w:type="spellStart"/>
            <w:r>
              <w:t>point</w:t>
            </w:r>
            <w:proofErr w:type="spellEnd"/>
            <w:r>
              <w:t xml:space="preserve"> (punct de transformare)</w:t>
            </w:r>
          </w:p>
        </w:tc>
      </w:tr>
      <w:tr w:rsidR="00D656D1" w14:paraId="5296EC46" w14:textId="77777777">
        <w:trPr>
          <w:trHeight w:val="294"/>
        </w:trPr>
        <w:tc>
          <w:tcPr>
            <w:tcW w:w="2250" w:type="dxa"/>
          </w:tcPr>
          <w:p w14:paraId="000000F8" w14:textId="77777777" w:rsidR="00D656D1" w:rsidRDefault="00000000">
            <w:pPr>
              <w:spacing w:line="276" w:lineRule="auto"/>
              <w:ind w:left="0" w:hanging="2"/>
            </w:pPr>
            <w:r>
              <w:lastRenderedPageBreak/>
              <w:t>WAN</w:t>
            </w:r>
          </w:p>
        </w:tc>
        <w:tc>
          <w:tcPr>
            <w:tcW w:w="6498" w:type="dxa"/>
          </w:tcPr>
          <w:p w14:paraId="000000F9" w14:textId="77777777" w:rsidR="00D656D1" w:rsidRDefault="00000000">
            <w:pPr>
              <w:spacing w:line="276" w:lineRule="auto"/>
              <w:ind w:left="0" w:hanging="2"/>
            </w:pPr>
            <w:proofErr w:type="spellStart"/>
            <w:r>
              <w:t>Wide</w:t>
            </w:r>
            <w:proofErr w:type="spellEnd"/>
            <w:r>
              <w:t xml:space="preserve"> </w:t>
            </w:r>
            <w:proofErr w:type="spellStart"/>
            <w:r>
              <w:t>Area</w:t>
            </w:r>
            <w:proofErr w:type="spellEnd"/>
            <w:r>
              <w:t xml:space="preserve"> </w:t>
            </w:r>
            <w:proofErr w:type="spellStart"/>
            <w:r>
              <w:t>Network</w:t>
            </w:r>
            <w:proofErr w:type="spellEnd"/>
            <w:r>
              <w:t xml:space="preserve"> (tip de rețea de date)</w:t>
            </w:r>
          </w:p>
        </w:tc>
      </w:tr>
    </w:tbl>
    <w:p w14:paraId="000000FA" w14:textId="77777777" w:rsidR="00D656D1" w:rsidRDefault="00D656D1">
      <w:pPr>
        <w:pStyle w:val="Titlu1"/>
        <w:pBdr>
          <w:top w:val="nil"/>
          <w:left w:val="nil"/>
          <w:bottom w:val="nil"/>
          <w:right w:val="nil"/>
          <w:between w:val="nil"/>
        </w:pBdr>
        <w:ind w:left="1" w:hanging="3"/>
      </w:pPr>
      <w:bookmarkStart w:id="11" w:name="_heading=h.1gvyt0lclq32" w:colFirst="0" w:colLast="0"/>
      <w:bookmarkEnd w:id="11"/>
    </w:p>
    <w:p w14:paraId="000000FB" w14:textId="77777777" w:rsidR="00D656D1" w:rsidRDefault="00D656D1">
      <w:pPr>
        <w:ind w:left="0" w:hanging="2"/>
      </w:pPr>
    </w:p>
    <w:p w14:paraId="000000FC" w14:textId="77777777" w:rsidR="00D656D1" w:rsidRDefault="00000000">
      <w:pPr>
        <w:pStyle w:val="Titlu1"/>
        <w:numPr>
          <w:ilvl w:val="0"/>
          <w:numId w:val="22"/>
        </w:numPr>
        <w:pBdr>
          <w:top w:val="nil"/>
          <w:left w:val="nil"/>
          <w:bottom w:val="nil"/>
          <w:right w:val="nil"/>
          <w:between w:val="nil"/>
        </w:pBdr>
        <w:ind w:left="1" w:hanging="3"/>
      </w:pPr>
      <w:bookmarkStart w:id="12" w:name="_heading=h.vxwdhkiu7q9r" w:colFirst="0" w:colLast="0"/>
      <w:bookmarkEnd w:id="12"/>
      <w:r>
        <w:t>Unitatea</w:t>
      </w:r>
      <w:r>
        <w:rPr>
          <w:rFonts w:ascii="Calibri" w:eastAsia="Calibri" w:hAnsi="Calibri" w:cs="Calibri"/>
        </w:rPr>
        <w:t xml:space="preserve"> </w:t>
      </w:r>
      <w:r>
        <w:t>ES200</w:t>
      </w:r>
    </w:p>
    <w:p w14:paraId="000000FD" w14:textId="77777777" w:rsidR="00D656D1" w:rsidRDefault="00000000">
      <w:pPr>
        <w:ind w:left="0" w:hanging="2"/>
        <w:rPr>
          <w:color w:val="000000"/>
        </w:rPr>
      </w:pPr>
      <w:r>
        <w:rPr>
          <w:color w:val="000000"/>
        </w:rPr>
        <w:t>ES200 este o unitate de control, monitorizare și achiziție de date. Este o soluție ideală atât pentru automatizare, cât și pentru controlul punctelor din</w:t>
      </w:r>
      <w:r>
        <w:rPr>
          <w:b/>
          <w:color w:val="000000"/>
        </w:rPr>
        <w:t xml:space="preserve"> </w:t>
      </w:r>
      <w:r>
        <w:rPr>
          <w:color w:val="000000"/>
        </w:rPr>
        <w:t>sistemele SCADA locale.</w:t>
      </w:r>
    </w:p>
    <w:p w14:paraId="000000FE" w14:textId="77777777" w:rsidR="00D656D1" w:rsidRDefault="00000000">
      <w:pPr>
        <w:ind w:left="0" w:hanging="2"/>
        <w:rPr>
          <w:color w:val="000000"/>
        </w:rPr>
      </w:pPr>
      <w:r>
        <w:rPr>
          <w:color w:val="000000"/>
        </w:rPr>
        <w:t>Soluția noastră funcționează pe o arhitectură distribuită, împreună cu software-</w:t>
      </w:r>
      <w:proofErr w:type="spellStart"/>
      <w:r>
        <w:rPr>
          <w:color w:val="000000"/>
        </w:rPr>
        <w:t>ul</w:t>
      </w:r>
      <w:proofErr w:type="spellEnd"/>
      <w:r>
        <w:rPr>
          <w:color w:val="000000"/>
        </w:rPr>
        <w:t xml:space="preserve"> și echipamentele folosite uzual în industrie. Totuși, ES200 este compatibil cu multiple tipuri de echipamente, indiferent de vechimea lor, fiind așadar o soluție versatilă care îmbunătățește substanțial securitatea și funcțiile de automatizare.</w:t>
      </w:r>
    </w:p>
    <w:p w14:paraId="000000FF" w14:textId="77777777" w:rsidR="00D656D1" w:rsidRDefault="00000000">
      <w:pPr>
        <w:ind w:left="0" w:hanging="2"/>
        <w:rPr>
          <w:color w:val="000000"/>
        </w:rPr>
      </w:pPr>
      <w:bookmarkStart w:id="13" w:name="_heading=h.4d34og8" w:colFirst="0" w:colLast="0"/>
      <w:bookmarkEnd w:id="13"/>
      <w:r>
        <w:rPr>
          <w:color w:val="000000"/>
        </w:rPr>
        <w:t>ES200 este capabil să ruleze și să opereze la marginea rețelei (</w:t>
      </w:r>
      <w:proofErr w:type="spellStart"/>
      <w:r>
        <w:rPr>
          <w:color w:val="000000"/>
        </w:rPr>
        <w:t>Network</w:t>
      </w:r>
      <w:proofErr w:type="spellEnd"/>
      <w:r>
        <w:rPr>
          <w:color w:val="000000"/>
        </w:rPr>
        <w:t xml:space="preserve"> </w:t>
      </w:r>
      <w:proofErr w:type="spellStart"/>
      <w:r>
        <w:rPr>
          <w:color w:val="000000"/>
        </w:rPr>
        <w:t>Edge</w:t>
      </w:r>
      <w:proofErr w:type="spellEnd"/>
      <w:r>
        <w:rPr>
          <w:color w:val="000000"/>
        </w:rPr>
        <w:t xml:space="preserve">) și să izoleze </w:t>
      </w:r>
      <w:proofErr w:type="spellStart"/>
      <w:r>
        <w:rPr>
          <w:color w:val="000000"/>
        </w:rPr>
        <w:t>microserviciile</w:t>
      </w:r>
      <w:proofErr w:type="spellEnd"/>
      <w:r>
        <w:rPr>
          <w:color w:val="000000"/>
        </w:rPr>
        <w:t xml:space="preserve"> SCADA de orice alt proces. De asemenea, permite extragerea, centralizarea, procesarea și stocarea datelor, comportându-se ca un gateway de SCADA.</w:t>
      </w:r>
    </w:p>
    <w:p w14:paraId="00000100" w14:textId="77777777" w:rsidR="00D656D1" w:rsidRDefault="00000000">
      <w:pPr>
        <w:pStyle w:val="Titlu2"/>
        <w:numPr>
          <w:ilvl w:val="1"/>
          <w:numId w:val="22"/>
        </w:numPr>
        <w:ind w:left="1" w:hanging="3"/>
      </w:pPr>
      <w:bookmarkStart w:id="14" w:name="_heading=h.lsgmn5bd20wm" w:colFirst="0" w:colLast="0"/>
      <w:bookmarkEnd w:id="14"/>
      <w:r>
        <w:t>Exemple de aplicații practice</w:t>
      </w:r>
    </w:p>
    <w:p w14:paraId="00000101" w14:textId="77777777" w:rsidR="00D656D1" w:rsidRDefault="00000000">
      <w:pPr>
        <w:ind w:left="0" w:hanging="2"/>
      </w:pPr>
      <w:r>
        <w:t xml:space="preserve">ES200 are funcții de monitorizare, de control și de gateway de comunicare. Sistemul permite captarea semnalelor de protecție de la IED-uri, precum și achiziția directă a semnalelor digitale. De asemenea, soluția noastră poate folosi o gamă largă de protocoale de comunicație (detalii în secțiunea 2.4) pentru monitorizarea și transmiterea de informație. De asemenea, ES200 poate stoca un istoric de până la 500.000 de evenimente într-o memorie </w:t>
      </w:r>
      <w:proofErr w:type="spellStart"/>
      <w:r>
        <w:t>nonvolatilă</w:t>
      </w:r>
      <w:proofErr w:type="spellEnd"/>
      <w:r>
        <w:t>. Aceste log-uri cuprind următoarele informații:</w:t>
      </w:r>
    </w:p>
    <w:p w14:paraId="00000102" w14:textId="77777777" w:rsidR="00D656D1" w:rsidRDefault="00000000">
      <w:pPr>
        <w:numPr>
          <w:ilvl w:val="0"/>
          <w:numId w:val="4"/>
        </w:numPr>
        <w:ind w:left="0" w:hanging="2"/>
      </w:pPr>
      <w:proofErr w:type="spellStart"/>
      <w:r>
        <w:t>Tag-ul</w:t>
      </w:r>
      <w:proofErr w:type="spellEnd"/>
      <w:r>
        <w:t xml:space="preserve"> care stochează momentul exact al producerii evenimentului (cu acuratețe de 1 milisecundă);</w:t>
      </w:r>
    </w:p>
    <w:p w14:paraId="00000103" w14:textId="77777777" w:rsidR="00D656D1" w:rsidRDefault="00000000">
      <w:pPr>
        <w:numPr>
          <w:ilvl w:val="0"/>
          <w:numId w:val="4"/>
        </w:numPr>
        <w:ind w:left="0" w:hanging="2"/>
      </w:pPr>
      <w:r>
        <w:t>Sursa evenimentului;</w:t>
      </w:r>
    </w:p>
    <w:p w14:paraId="00000104" w14:textId="77777777" w:rsidR="00D656D1" w:rsidRDefault="00000000">
      <w:pPr>
        <w:numPr>
          <w:ilvl w:val="0"/>
          <w:numId w:val="4"/>
        </w:numPr>
        <w:ind w:left="0" w:hanging="2"/>
      </w:pPr>
      <w:r>
        <w:t>Condițiile dinaintea producerii evenimentului;</w:t>
      </w:r>
    </w:p>
    <w:p w14:paraId="00000105" w14:textId="77777777" w:rsidR="00D656D1" w:rsidRDefault="00000000">
      <w:pPr>
        <w:numPr>
          <w:ilvl w:val="0"/>
          <w:numId w:val="4"/>
        </w:numPr>
        <w:ind w:left="0" w:hanging="2"/>
      </w:pPr>
      <w:r>
        <w:t>Condițiile de după producerea evenimentului;</w:t>
      </w:r>
    </w:p>
    <w:p w14:paraId="00000106" w14:textId="77777777" w:rsidR="00D656D1" w:rsidRDefault="00D656D1">
      <w:pPr>
        <w:ind w:left="0" w:hanging="2"/>
      </w:pPr>
    </w:p>
    <w:p w14:paraId="00000107" w14:textId="77777777" w:rsidR="00D656D1" w:rsidRDefault="00D656D1">
      <w:pPr>
        <w:ind w:left="0" w:hanging="2"/>
      </w:pPr>
    </w:p>
    <w:p w14:paraId="00000108" w14:textId="77777777" w:rsidR="00D656D1" w:rsidRDefault="00D656D1">
      <w:pPr>
        <w:ind w:left="0" w:hanging="2"/>
      </w:pPr>
    </w:p>
    <w:p w14:paraId="00000109" w14:textId="77777777" w:rsidR="00D656D1" w:rsidRDefault="00D656D1">
      <w:pPr>
        <w:ind w:left="0" w:hanging="2"/>
      </w:pPr>
      <w:bookmarkStart w:id="15" w:name="_heading=h.2s8eyo1" w:colFirst="0" w:colLast="0"/>
      <w:bookmarkEnd w:id="15"/>
    </w:p>
    <w:p w14:paraId="0000010A" w14:textId="77777777" w:rsidR="00D656D1" w:rsidRDefault="00000000">
      <w:pPr>
        <w:pStyle w:val="Titlu2"/>
        <w:numPr>
          <w:ilvl w:val="1"/>
          <w:numId w:val="22"/>
        </w:numPr>
        <w:ind w:left="1" w:hanging="3"/>
      </w:pPr>
      <w:bookmarkStart w:id="16" w:name="_heading=h.e3alxclvssvl" w:colFirst="0" w:colLast="0"/>
      <w:bookmarkEnd w:id="16"/>
      <w:r>
        <w:t>Hardware-</w:t>
      </w:r>
      <w:proofErr w:type="spellStart"/>
      <w:r>
        <w:t>ul</w:t>
      </w:r>
      <w:proofErr w:type="spellEnd"/>
      <w:r>
        <w:t xml:space="preserve"> specific</w:t>
      </w:r>
    </w:p>
    <w:p w14:paraId="0000010B" w14:textId="77777777" w:rsidR="00D656D1" w:rsidRDefault="00000000">
      <w:pPr>
        <w:ind w:left="0" w:hanging="2"/>
      </w:pPr>
      <w:proofErr w:type="spellStart"/>
      <w:r>
        <w:t>Cisco</w:t>
      </w:r>
      <w:proofErr w:type="spellEnd"/>
      <w:r>
        <w:t xml:space="preserve"> IR809 este un router destinat posturilor de transformare, care funcționează alături de ES200 pentru a crea un RTU virtual. Împreună, această unitate colectează date de la aparatele de măsură inteligente la care se conectează și trimite aceste date către un centru de comandă. Unitatea poate fi folosită și pentru a trimite comenzi către IED-uri.</w:t>
      </w:r>
    </w:p>
    <w:p w14:paraId="0000010C" w14:textId="77777777" w:rsidR="00D656D1" w:rsidRDefault="00000000">
      <w:pPr>
        <w:ind w:left="0" w:hanging="2"/>
      </w:pPr>
      <w:r>
        <w:t xml:space="preserve">ES200 a fost creat pentru a rula pe </w:t>
      </w:r>
      <w:proofErr w:type="spellStart"/>
      <w:r>
        <w:t>routerele</w:t>
      </w:r>
      <w:proofErr w:type="spellEnd"/>
      <w:r>
        <w:t xml:space="preserve"> </w:t>
      </w:r>
      <w:proofErr w:type="spellStart"/>
      <w:r>
        <w:t>Cisco</w:t>
      </w:r>
      <w:proofErr w:type="spellEnd"/>
      <w:r>
        <w:t xml:space="preserve"> IR809, </w:t>
      </w:r>
      <w:proofErr w:type="spellStart"/>
      <w:r>
        <w:t>Cisco</w:t>
      </w:r>
      <w:proofErr w:type="spellEnd"/>
      <w:r>
        <w:t xml:space="preserve"> IR829 sau </w:t>
      </w:r>
      <w:proofErr w:type="spellStart"/>
      <w:r>
        <w:t>Cisco</w:t>
      </w:r>
      <w:proofErr w:type="spellEnd"/>
      <w:r>
        <w:t xml:space="preserve"> IR1101, dar si pe alternative precum Phoenix Contact sau </w:t>
      </w:r>
      <w:proofErr w:type="spellStart"/>
      <w:r>
        <w:t>eManager</w:t>
      </w:r>
      <w:proofErr w:type="spellEnd"/>
      <w:r>
        <w:t>., în funcție de context și de funcționalitățile dorite. Software-</w:t>
      </w:r>
      <w:proofErr w:type="spellStart"/>
      <w:r>
        <w:t>ul</w:t>
      </w:r>
      <w:proofErr w:type="spellEnd"/>
      <w:r>
        <w:t xml:space="preserve"> rulează în containerul constituit de mașina virtuală </w:t>
      </w:r>
      <w:proofErr w:type="spellStart"/>
      <w:r>
        <w:t>IOx</w:t>
      </w:r>
      <w:proofErr w:type="spellEnd"/>
      <w:r>
        <w:t xml:space="preserve"> existentă pe platforma hardware </w:t>
      </w:r>
      <w:proofErr w:type="spellStart"/>
      <w:r>
        <w:t>Cisco</w:t>
      </w:r>
      <w:proofErr w:type="spellEnd"/>
      <w:r>
        <w:t>.</w:t>
      </w:r>
    </w:p>
    <w:p w14:paraId="0000010D" w14:textId="77777777" w:rsidR="00D656D1" w:rsidRDefault="00000000">
      <w:pPr>
        <w:ind w:left="0" w:hanging="2"/>
        <w:jc w:val="center"/>
      </w:pPr>
      <w:bookmarkStart w:id="17" w:name="_heading=h.17dp8vu" w:colFirst="0" w:colLast="0"/>
      <w:bookmarkEnd w:id="17"/>
      <w:r>
        <w:rPr>
          <w:noProof/>
        </w:rPr>
        <w:drawing>
          <wp:inline distT="114300" distB="114300" distL="114300" distR="114300" wp14:anchorId="1C7903CD" wp14:editId="6993A257">
            <wp:extent cx="3490278" cy="2003192"/>
            <wp:effectExtent l="0" t="0" r="0" b="0"/>
            <wp:docPr id="106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3490278" cy="2003192"/>
                    </a:xfrm>
                    <a:prstGeom prst="rect">
                      <a:avLst/>
                    </a:prstGeom>
                    <a:ln/>
                  </pic:spPr>
                </pic:pic>
              </a:graphicData>
            </a:graphic>
          </wp:inline>
        </w:drawing>
      </w:r>
    </w:p>
    <w:p w14:paraId="0000010E" w14:textId="77777777" w:rsidR="00D656D1" w:rsidRDefault="00000000">
      <w:pPr>
        <w:pBdr>
          <w:top w:val="nil"/>
          <w:left w:val="nil"/>
          <w:bottom w:val="nil"/>
          <w:right w:val="nil"/>
          <w:between w:val="nil"/>
        </w:pBdr>
        <w:ind w:left="0" w:hanging="2"/>
        <w:jc w:val="center"/>
        <w:rPr>
          <w:rFonts w:ascii="Calibri" w:eastAsia="Calibri" w:hAnsi="Calibri" w:cs="Calibri"/>
          <w:b/>
          <w:color w:val="003399"/>
        </w:rPr>
      </w:pPr>
      <w:sdt>
        <w:sdtPr>
          <w:tag w:val="goog_rdk_0"/>
          <w:id w:val="98995084"/>
        </w:sdtPr>
        <w:sdtContent>
          <w:commentRangeStart w:id="18"/>
        </w:sdtContent>
      </w:sdt>
      <w:r>
        <w:rPr>
          <w:rFonts w:ascii="Calibri" w:eastAsia="Calibri" w:hAnsi="Calibri" w:cs="Calibri"/>
          <w:b/>
          <w:color w:val="003399"/>
          <w:szCs w:val="20"/>
        </w:rPr>
        <w:t xml:space="preserve">Figura 1: </w:t>
      </w:r>
      <w:proofErr w:type="spellStart"/>
      <w:r>
        <w:rPr>
          <w:rFonts w:ascii="Calibri" w:eastAsia="Calibri" w:hAnsi="Calibri" w:cs="Calibri"/>
          <w:b/>
          <w:color w:val="003399"/>
          <w:szCs w:val="20"/>
        </w:rPr>
        <w:t>Routerul</w:t>
      </w:r>
      <w:proofErr w:type="spellEnd"/>
      <w:r>
        <w:rPr>
          <w:rFonts w:ascii="Calibri" w:eastAsia="Calibri" w:hAnsi="Calibri" w:cs="Calibri"/>
          <w:b/>
          <w:color w:val="003399"/>
          <w:szCs w:val="20"/>
        </w:rPr>
        <w:t xml:space="preserve"> CISCO IR</w:t>
      </w:r>
      <w:r>
        <w:rPr>
          <w:rFonts w:ascii="Calibri" w:eastAsia="Calibri" w:hAnsi="Calibri" w:cs="Calibri"/>
          <w:b/>
          <w:color w:val="003399"/>
        </w:rPr>
        <w:t>1101</w:t>
      </w:r>
      <w:commentRangeEnd w:id="18"/>
      <w:r>
        <w:commentReference w:id="18"/>
      </w:r>
    </w:p>
    <w:tbl>
      <w:tblPr>
        <w:tblStyle w:val="a4"/>
        <w:tblW w:w="925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28"/>
        <w:gridCol w:w="4629"/>
      </w:tblGrid>
      <w:tr w:rsidR="00D656D1" w14:paraId="1144F54D" w14:textId="77777777">
        <w:trPr>
          <w:jc w:val="center"/>
        </w:trPr>
        <w:tc>
          <w:tcPr>
            <w:tcW w:w="4628" w:type="dxa"/>
            <w:shd w:val="clear" w:color="auto" w:fill="auto"/>
            <w:tcMar>
              <w:top w:w="100" w:type="dxa"/>
              <w:left w:w="100" w:type="dxa"/>
              <w:bottom w:w="100" w:type="dxa"/>
              <w:right w:w="100" w:type="dxa"/>
            </w:tcMar>
          </w:tcPr>
          <w:p w14:paraId="0000010F" w14:textId="77777777" w:rsidR="00D656D1" w:rsidRDefault="00000000">
            <w:pPr>
              <w:widowControl w:val="0"/>
              <w:numPr>
                <w:ilvl w:val="0"/>
                <w:numId w:val="6"/>
              </w:numPr>
              <w:pBdr>
                <w:top w:val="nil"/>
                <w:left w:val="nil"/>
                <w:bottom w:val="nil"/>
                <w:right w:val="nil"/>
                <w:between w:val="nil"/>
              </w:pBdr>
              <w:spacing w:before="0" w:after="0" w:line="240" w:lineRule="auto"/>
              <w:ind w:left="0" w:hanging="2"/>
              <w:jc w:val="left"/>
              <w:rPr>
                <w:rFonts w:ascii="Times New Roman" w:eastAsia="Times New Roman" w:hAnsi="Times New Roman" w:cs="Times New Roman"/>
                <w:b/>
              </w:rPr>
            </w:pPr>
            <w:r>
              <w:rPr>
                <w:rFonts w:ascii="Times New Roman" w:eastAsia="Times New Roman" w:hAnsi="Times New Roman" w:cs="Times New Roman"/>
                <w:b/>
                <w:sz w:val="21"/>
                <w:szCs w:val="21"/>
              </w:rPr>
              <w:t>SFP GE WAN</w:t>
            </w:r>
          </w:p>
        </w:tc>
        <w:tc>
          <w:tcPr>
            <w:tcW w:w="4628" w:type="dxa"/>
            <w:shd w:val="clear" w:color="auto" w:fill="auto"/>
            <w:tcMar>
              <w:top w:w="100" w:type="dxa"/>
              <w:left w:w="100" w:type="dxa"/>
              <w:bottom w:w="100" w:type="dxa"/>
              <w:right w:w="100" w:type="dxa"/>
            </w:tcMar>
          </w:tcPr>
          <w:p w14:paraId="00000110" w14:textId="77777777" w:rsidR="00D656D1" w:rsidRDefault="00000000">
            <w:pPr>
              <w:widowControl w:val="0"/>
              <w:pBdr>
                <w:top w:val="nil"/>
                <w:left w:val="nil"/>
                <w:bottom w:val="nil"/>
                <w:right w:val="nil"/>
                <w:between w:val="nil"/>
              </w:pBdr>
              <w:spacing w:before="0" w:after="0" w:line="240" w:lineRule="auto"/>
              <w:ind w:left="0" w:hanging="2"/>
              <w:jc w:val="left"/>
              <w:rPr>
                <w:rFonts w:ascii="Times New Roman" w:eastAsia="Times New Roman" w:hAnsi="Times New Roman" w:cs="Times New Roman"/>
                <w:b/>
              </w:rPr>
            </w:pPr>
            <w:r>
              <w:rPr>
                <w:rFonts w:ascii="Times New Roman" w:eastAsia="Times New Roman" w:hAnsi="Times New Roman" w:cs="Times New Roman"/>
                <w:b/>
              </w:rPr>
              <w:t xml:space="preserve">6. Punct de </w:t>
            </w:r>
            <w:proofErr w:type="spellStart"/>
            <w:r>
              <w:rPr>
                <w:rFonts w:ascii="Times New Roman" w:eastAsia="Times New Roman" w:hAnsi="Times New Roman" w:cs="Times New Roman"/>
                <w:b/>
              </w:rPr>
              <w:t>impamantare</w:t>
            </w:r>
            <w:proofErr w:type="spellEnd"/>
            <w:r>
              <w:rPr>
                <w:rFonts w:ascii="Times New Roman" w:eastAsia="Times New Roman" w:hAnsi="Times New Roman" w:cs="Times New Roman"/>
                <w:b/>
              </w:rPr>
              <w:t xml:space="preserve"> (amplasat pe marginea dispozitivului)</w:t>
            </w:r>
          </w:p>
        </w:tc>
      </w:tr>
      <w:tr w:rsidR="00D656D1" w14:paraId="1D834DBC" w14:textId="77777777">
        <w:trPr>
          <w:jc w:val="center"/>
        </w:trPr>
        <w:tc>
          <w:tcPr>
            <w:tcW w:w="4628" w:type="dxa"/>
            <w:shd w:val="clear" w:color="auto" w:fill="auto"/>
            <w:tcMar>
              <w:top w:w="100" w:type="dxa"/>
              <w:left w:w="100" w:type="dxa"/>
              <w:bottom w:w="100" w:type="dxa"/>
              <w:right w:w="100" w:type="dxa"/>
            </w:tcMar>
          </w:tcPr>
          <w:p w14:paraId="00000111" w14:textId="77777777" w:rsidR="00D656D1" w:rsidRDefault="00000000">
            <w:pPr>
              <w:widowControl w:val="0"/>
              <w:numPr>
                <w:ilvl w:val="0"/>
                <w:numId w:val="6"/>
              </w:numPr>
              <w:pBdr>
                <w:top w:val="nil"/>
                <w:left w:val="nil"/>
                <w:bottom w:val="nil"/>
                <w:right w:val="nil"/>
                <w:between w:val="nil"/>
              </w:pBdr>
              <w:spacing w:before="0" w:after="0" w:line="240" w:lineRule="auto"/>
              <w:ind w:left="0" w:hanging="2"/>
              <w:jc w:val="left"/>
              <w:rPr>
                <w:rFonts w:ascii="Times New Roman" w:eastAsia="Times New Roman" w:hAnsi="Times New Roman" w:cs="Times New Roman"/>
                <w:b/>
              </w:rPr>
            </w:pPr>
            <w:r>
              <w:rPr>
                <w:rFonts w:ascii="Times New Roman" w:eastAsia="Times New Roman" w:hAnsi="Times New Roman" w:cs="Times New Roman"/>
                <w:b/>
              </w:rPr>
              <w:t>USB 2.0</w:t>
            </w:r>
          </w:p>
        </w:tc>
        <w:tc>
          <w:tcPr>
            <w:tcW w:w="4628" w:type="dxa"/>
            <w:shd w:val="clear" w:color="auto" w:fill="auto"/>
            <w:tcMar>
              <w:top w:w="100" w:type="dxa"/>
              <w:left w:w="100" w:type="dxa"/>
              <w:bottom w:w="100" w:type="dxa"/>
              <w:right w:w="100" w:type="dxa"/>
            </w:tcMar>
          </w:tcPr>
          <w:p w14:paraId="00000112" w14:textId="77777777" w:rsidR="00D656D1" w:rsidRDefault="00000000">
            <w:pPr>
              <w:widowControl w:val="0"/>
              <w:pBdr>
                <w:top w:val="nil"/>
                <w:left w:val="nil"/>
                <w:bottom w:val="nil"/>
                <w:right w:val="nil"/>
                <w:between w:val="nil"/>
              </w:pBdr>
              <w:spacing w:before="0" w:after="0" w:line="240" w:lineRule="auto"/>
              <w:ind w:left="0" w:hanging="2"/>
              <w:jc w:val="left"/>
              <w:rPr>
                <w:rFonts w:ascii="Times New Roman" w:eastAsia="Times New Roman" w:hAnsi="Times New Roman" w:cs="Times New Roman"/>
                <w:b/>
              </w:rPr>
            </w:pPr>
            <w:r>
              <w:rPr>
                <w:rFonts w:ascii="Times New Roman" w:eastAsia="Times New Roman" w:hAnsi="Times New Roman" w:cs="Times New Roman"/>
                <w:b/>
              </w:rPr>
              <w:t>7. Curent continuu si input de alarma</w:t>
            </w:r>
          </w:p>
        </w:tc>
      </w:tr>
      <w:tr w:rsidR="00D656D1" w14:paraId="5149F911" w14:textId="77777777">
        <w:trPr>
          <w:jc w:val="center"/>
        </w:trPr>
        <w:tc>
          <w:tcPr>
            <w:tcW w:w="4628" w:type="dxa"/>
            <w:shd w:val="clear" w:color="auto" w:fill="auto"/>
            <w:tcMar>
              <w:top w:w="100" w:type="dxa"/>
              <w:left w:w="100" w:type="dxa"/>
              <w:bottom w:w="100" w:type="dxa"/>
              <w:right w:w="100" w:type="dxa"/>
            </w:tcMar>
          </w:tcPr>
          <w:p w14:paraId="00000113" w14:textId="77777777" w:rsidR="00D656D1" w:rsidRDefault="00000000">
            <w:pPr>
              <w:widowControl w:val="0"/>
              <w:numPr>
                <w:ilvl w:val="0"/>
                <w:numId w:val="6"/>
              </w:numPr>
              <w:pBdr>
                <w:top w:val="nil"/>
                <w:left w:val="nil"/>
                <w:bottom w:val="nil"/>
                <w:right w:val="nil"/>
                <w:between w:val="nil"/>
              </w:pBdr>
              <w:spacing w:before="0" w:after="0" w:line="240" w:lineRule="auto"/>
              <w:ind w:left="0" w:hanging="2"/>
              <w:jc w:val="left"/>
              <w:rPr>
                <w:rFonts w:ascii="Times New Roman" w:eastAsia="Times New Roman" w:hAnsi="Times New Roman" w:cs="Times New Roman"/>
                <w:b/>
              </w:rPr>
            </w:pPr>
            <w:r>
              <w:rPr>
                <w:rFonts w:ascii="Times New Roman" w:eastAsia="Times New Roman" w:hAnsi="Times New Roman" w:cs="Times New Roman"/>
                <w:b/>
              </w:rPr>
              <w:t>RJ45 GE WAN</w:t>
            </w:r>
          </w:p>
        </w:tc>
        <w:tc>
          <w:tcPr>
            <w:tcW w:w="4628" w:type="dxa"/>
            <w:shd w:val="clear" w:color="auto" w:fill="auto"/>
            <w:tcMar>
              <w:top w:w="100" w:type="dxa"/>
              <w:left w:w="100" w:type="dxa"/>
              <w:bottom w:w="100" w:type="dxa"/>
              <w:right w:w="100" w:type="dxa"/>
            </w:tcMar>
          </w:tcPr>
          <w:p w14:paraId="00000114" w14:textId="77777777" w:rsidR="00D656D1" w:rsidRDefault="00000000">
            <w:pPr>
              <w:widowControl w:val="0"/>
              <w:pBdr>
                <w:top w:val="nil"/>
                <w:left w:val="nil"/>
                <w:bottom w:val="nil"/>
                <w:right w:val="nil"/>
                <w:between w:val="nil"/>
              </w:pBdr>
              <w:spacing w:before="0" w:after="0" w:line="240" w:lineRule="auto"/>
              <w:ind w:left="0" w:hanging="2"/>
              <w:jc w:val="left"/>
              <w:rPr>
                <w:rFonts w:ascii="Times New Roman" w:eastAsia="Times New Roman" w:hAnsi="Times New Roman" w:cs="Times New Roman"/>
                <w:b/>
              </w:rPr>
            </w:pPr>
            <w:r>
              <w:rPr>
                <w:rFonts w:ascii="Times New Roman" w:eastAsia="Times New Roman" w:hAnsi="Times New Roman" w:cs="Times New Roman"/>
                <w:b/>
              </w:rPr>
              <w:t>8. Consola Mini-USB</w:t>
            </w:r>
          </w:p>
        </w:tc>
      </w:tr>
      <w:tr w:rsidR="00D656D1" w14:paraId="1DE4DDDD" w14:textId="77777777">
        <w:trPr>
          <w:jc w:val="center"/>
        </w:trPr>
        <w:tc>
          <w:tcPr>
            <w:tcW w:w="4628" w:type="dxa"/>
            <w:shd w:val="clear" w:color="auto" w:fill="auto"/>
            <w:tcMar>
              <w:top w:w="100" w:type="dxa"/>
              <w:left w:w="100" w:type="dxa"/>
              <w:bottom w:w="100" w:type="dxa"/>
              <w:right w:w="100" w:type="dxa"/>
            </w:tcMar>
          </w:tcPr>
          <w:p w14:paraId="00000115" w14:textId="77777777" w:rsidR="00D656D1" w:rsidRDefault="00000000">
            <w:pPr>
              <w:widowControl w:val="0"/>
              <w:numPr>
                <w:ilvl w:val="0"/>
                <w:numId w:val="6"/>
              </w:numPr>
              <w:pBdr>
                <w:top w:val="nil"/>
                <w:left w:val="nil"/>
                <w:bottom w:val="nil"/>
                <w:right w:val="nil"/>
                <w:between w:val="nil"/>
              </w:pBdr>
              <w:spacing w:before="0" w:after="0" w:line="240" w:lineRule="auto"/>
              <w:ind w:left="0" w:hanging="2"/>
              <w:jc w:val="left"/>
              <w:rPr>
                <w:rFonts w:ascii="Times New Roman" w:eastAsia="Times New Roman" w:hAnsi="Times New Roman" w:cs="Times New Roman"/>
                <w:b/>
              </w:rPr>
            </w:pPr>
            <w:r>
              <w:rPr>
                <w:rFonts w:ascii="Times New Roman" w:eastAsia="Times New Roman" w:hAnsi="Times New Roman" w:cs="Times New Roman"/>
                <w:b/>
              </w:rPr>
              <w:t>Port Serial</w:t>
            </w:r>
          </w:p>
        </w:tc>
        <w:tc>
          <w:tcPr>
            <w:tcW w:w="4628" w:type="dxa"/>
            <w:shd w:val="clear" w:color="auto" w:fill="auto"/>
            <w:tcMar>
              <w:top w:w="100" w:type="dxa"/>
              <w:left w:w="100" w:type="dxa"/>
              <w:bottom w:w="100" w:type="dxa"/>
              <w:right w:w="100" w:type="dxa"/>
            </w:tcMar>
          </w:tcPr>
          <w:p w14:paraId="00000116" w14:textId="77777777" w:rsidR="00D656D1" w:rsidRDefault="00000000">
            <w:pPr>
              <w:widowControl w:val="0"/>
              <w:pBdr>
                <w:top w:val="nil"/>
                <w:left w:val="nil"/>
                <w:bottom w:val="nil"/>
                <w:right w:val="nil"/>
                <w:between w:val="nil"/>
              </w:pBdr>
              <w:spacing w:before="0" w:after="0" w:line="240" w:lineRule="auto"/>
              <w:ind w:left="0" w:hanging="2"/>
              <w:jc w:val="left"/>
              <w:rPr>
                <w:rFonts w:ascii="Times New Roman" w:eastAsia="Times New Roman" w:hAnsi="Times New Roman" w:cs="Times New Roman"/>
                <w:b/>
              </w:rPr>
            </w:pPr>
            <w:r>
              <w:rPr>
                <w:rFonts w:ascii="Times New Roman" w:eastAsia="Times New Roman" w:hAnsi="Times New Roman" w:cs="Times New Roman"/>
                <w:b/>
              </w:rPr>
              <w:t xml:space="preserve">9. Buton de </w:t>
            </w:r>
            <w:proofErr w:type="spellStart"/>
            <w:r>
              <w:rPr>
                <w:rFonts w:ascii="Times New Roman" w:eastAsia="Times New Roman" w:hAnsi="Times New Roman" w:cs="Times New Roman"/>
                <w:b/>
              </w:rPr>
              <w:t>reset</w:t>
            </w:r>
            <w:proofErr w:type="spellEnd"/>
          </w:p>
        </w:tc>
      </w:tr>
      <w:tr w:rsidR="00D656D1" w14:paraId="70203535" w14:textId="77777777">
        <w:trPr>
          <w:jc w:val="center"/>
        </w:trPr>
        <w:tc>
          <w:tcPr>
            <w:tcW w:w="4628" w:type="dxa"/>
            <w:shd w:val="clear" w:color="auto" w:fill="auto"/>
            <w:tcMar>
              <w:top w:w="100" w:type="dxa"/>
              <w:left w:w="100" w:type="dxa"/>
              <w:bottom w:w="100" w:type="dxa"/>
              <w:right w:w="100" w:type="dxa"/>
            </w:tcMar>
          </w:tcPr>
          <w:p w14:paraId="00000117" w14:textId="77777777" w:rsidR="00D656D1" w:rsidRDefault="00000000">
            <w:pPr>
              <w:widowControl w:val="0"/>
              <w:numPr>
                <w:ilvl w:val="0"/>
                <w:numId w:val="6"/>
              </w:numPr>
              <w:pBdr>
                <w:top w:val="nil"/>
                <w:left w:val="nil"/>
                <w:bottom w:val="nil"/>
                <w:right w:val="nil"/>
                <w:between w:val="nil"/>
              </w:pBdr>
              <w:spacing w:before="0" w:after="0" w:line="240" w:lineRule="auto"/>
              <w:ind w:left="0" w:hanging="2"/>
              <w:jc w:val="left"/>
              <w:rPr>
                <w:rFonts w:ascii="Times New Roman" w:eastAsia="Times New Roman" w:hAnsi="Times New Roman" w:cs="Times New Roman"/>
                <w:b/>
              </w:rPr>
            </w:pPr>
            <w:r>
              <w:rPr>
                <w:rFonts w:ascii="Times New Roman" w:eastAsia="Times New Roman" w:hAnsi="Times New Roman" w:cs="Times New Roman"/>
                <w:b/>
              </w:rPr>
              <w:t>Porturi FE LAN 1-4</w:t>
            </w:r>
          </w:p>
        </w:tc>
        <w:tc>
          <w:tcPr>
            <w:tcW w:w="4628" w:type="dxa"/>
            <w:shd w:val="clear" w:color="auto" w:fill="auto"/>
            <w:tcMar>
              <w:top w:w="100" w:type="dxa"/>
              <w:left w:w="100" w:type="dxa"/>
              <w:bottom w:w="100" w:type="dxa"/>
              <w:right w:w="100" w:type="dxa"/>
            </w:tcMar>
          </w:tcPr>
          <w:p w14:paraId="00000118" w14:textId="77777777" w:rsidR="00D656D1" w:rsidRDefault="00000000">
            <w:pPr>
              <w:widowControl w:val="0"/>
              <w:pBdr>
                <w:top w:val="nil"/>
                <w:left w:val="nil"/>
                <w:bottom w:val="nil"/>
                <w:right w:val="nil"/>
                <w:between w:val="nil"/>
              </w:pBdr>
              <w:spacing w:before="0" w:after="0" w:line="240" w:lineRule="auto"/>
              <w:ind w:left="0" w:hanging="2"/>
              <w:jc w:val="left"/>
              <w:rPr>
                <w:rFonts w:ascii="Times New Roman" w:eastAsia="Times New Roman" w:hAnsi="Times New Roman" w:cs="Times New Roman"/>
                <w:b/>
              </w:rPr>
            </w:pPr>
            <w:r>
              <w:rPr>
                <w:rFonts w:ascii="Times New Roman" w:eastAsia="Times New Roman" w:hAnsi="Times New Roman" w:cs="Times New Roman"/>
                <w:b/>
              </w:rPr>
              <w:t>10. Modul conectabil</w:t>
            </w:r>
          </w:p>
        </w:tc>
      </w:tr>
    </w:tbl>
    <w:p w14:paraId="00000119" w14:textId="77777777" w:rsidR="00D656D1" w:rsidRDefault="00D656D1">
      <w:pPr>
        <w:pBdr>
          <w:top w:val="nil"/>
          <w:left w:val="nil"/>
          <w:bottom w:val="nil"/>
          <w:right w:val="nil"/>
          <w:between w:val="nil"/>
        </w:pBdr>
        <w:ind w:left="0" w:hanging="2"/>
        <w:jc w:val="left"/>
        <w:rPr>
          <w:rFonts w:ascii="Calibri" w:eastAsia="Calibri" w:hAnsi="Calibri" w:cs="Calibri"/>
          <w:b/>
          <w:color w:val="003399"/>
        </w:rPr>
      </w:pPr>
    </w:p>
    <w:p w14:paraId="0000011A" w14:textId="77777777" w:rsidR="00D656D1" w:rsidRDefault="00000000">
      <w:pPr>
        <w:pBdr>
          <w:top w:val="nil"/>
          <w:left w:val="nil"/>
          <w:bottom w:val="nil"/>
          <w:right w:val="nil"/>
          <w:between w:val="nil"/>
        </w:pBdr>
        <w:ind w:left="0" w:hanging="2"/>
        <w:jc w:val="center"/>
        <w:rPr>
          <w:rFonts w:ascii="Calibri" w:eastAsia="Calibri" w:hAnsi="Calibri" w:cs="Calibri"/>
          <w:b/>
          <w:color w:val="003399"/>
          <w:szCs w:val="20"/>
        </w:rPr>
      </w:pPr>
      <w:r>
        <w:rPr>
          <w:rFonts w:ascii="Calibri" w:eastAsia="Calibri" w:hAnsi="Calibri" w:cs="Calibri"/>
          <w:b/>
          <w:color w:val="003399"/>
          <w:szCs w:val="20"/>
        </w:rPr>
        <w:t xml:space="preserve">Tabelul 1: Referințe pentru </w:t>
      </w:r>
      <w:proofErr w:type="spellStart"/>
      <w:r>
        <w:rPr>
          <w:rFonts w:ascii="Calibri" w:eastAsia="Calibri" w:hAnsi="Calibri" w:cs="Calibri"/>
          <w:b/>
          <w:color w:val="003399"/>
          <w:szCs w:val="20"/>
        </w:rPr>
        <w:t>routerul</w:t>
      </w:r>
      <w:proofErr w:type="spellEnd"/>
      <w:r>
        <w:rPr>
          <w:rFonts w:ascii="Calibri" w:eastAsia="Calibri" w:hAnsi="Calibri" w:cs="Calibri"/>
          <w:b/>
          <w:color w:val="003399"/>
          <w:szCs w:val="20"/>
        </w:rPr>
        <w:t xml:space="preserve"> </w:t>
      </w:r>
      <w:proofErr w:type="spellStart"/>
      <w:r>
        <w:rPr>
          <w:rFonts w:ascii="Calibri" w:eastAsia="Calibri" w:hAnsi="Calibri" w:cs="Calibri"/>
          <w:b/>
          <w:color w:val="003399"/>
          <w:szCs w:val="20"/>
        </w:rPr>
        <w:t>Cisco</w:t>
      </w:r>
      <w:proofErr w:type="spellEnd"/>
      <w:r>
        <w:rPr>
          <w:rFonts w:ascii="Calibri" w:eastAsia="Calibri" w:hAnsi="Calibri" w:cs="Calibri"/>
          <w:b/>
          <w:color w:val="003399"/>
          <w:szCs w:val="20"/>
        </w:rPr>
        <w:t xml:space="preserve"> IR809</w:t>
      </w:r>
    </w:p>
    <w:p w14:paraId="0000011B" w14:textId="77777777" w:rsidR="00D656D1" w:rsidRDefault="00000000">
      <w:pPr>
        <w:pStyle w:val="Titlu2"/>
        <w:numPr>
          <w:ilvl w:val="1"/>
          <w:numId w:val="22"/>
        </w:numPr>
        <w:ind w:left="1" w:hanging="3"/>
      </w:pPr>
      <w:bookmarkStart w:id="19" w:name="_heading=h.26in1rg" w:colFirst="0" w:colLast="0"/>
      <w:bookmarkEnd w:id="19"/>
      <w:r>
        <w:t xml:space="preserve"> Arhitectura sistemului</w:t>
      </w:r>
    </w:p>
    <w:p w14:paraId="0000011C" w14:textId="77777777" w:rsidR="00D656D1" w:rsidRDefault="00000000">
      <w:pPr>
        <w:ind w:left="0" w:hanging="2"/>
      </w:pPr>
      <w:r>
        <w:t>Următoarele imagini prezintă arhitectura generală a soluției și un exemplu de arhitectură în care este folosit ES200.</w:t>
      </w:r>
    </w:p>
    <w:bookmarkStart w:id="20" w:name="_heading=h.lnxbz9" w:colFirst="0" w:colLast="0"/>
    <w:bookmarkEnd w:id="20"/>
    <w:p w14:paraId="0000011D" w14:textId="77777777" w:rsidR="00D656D1" w:rsidRDefault="00000000">
      <w:pPr>
        <w:keepNext/>
        <w:ind w:left="0" w:hanging="2"/>
        <w:jc w:val="center"/>
      </w:pPr>
      <w:r>
        <w:object w:dxaOrig="15371" w:dyaOrig="8304" w14:anchorId="5A58412A">
          <v:shape id="_x0000_s0" o:spid="_x0000_i1025" type="#_x0000_t75" style="width:385.5pt;height:207.75pt;visibility:visible" o:ole="">
            <v:imagedata r:id="rId19" o:title=""/>
            <v:path o:extrusionok="t"/>
          </v:shape>
          <o:OLEObject Type="Embed" ProgID="Visio.Drawing.11" ShapeID="_x0000_s0" DrawAspect="Content" ObjectID="_1753874274" r:id="rId20"/>
        </w:object>
      </w:r>
    </w:p>
    <w:p w14:paraId="0000011E" w14:textId="77777777" w:rsidR="00D656D1" w:rsidRDefault="00000000">
      <w:pPr>
        <w:pBdr>
          <w:top w:val="nil"/>
          <w:left w:val="nil"/>
          <w:bottom w:val="nil"/>
          <w:right w:val="nil"/>
          <w:between w:val="nil"/>
        </w:pBdr>
        <w:ind w:left="0" w:hanging="2"/>
        <w:jc w:val="center"/>
        <w:rPr>
          <w:rFonts w:ascii="Calibri" w:eastAsia="Calibri" w:hAnsi="Calibri" w:cs="Calibri"/>
          <w:b/>
          <w:color w:val="003399"/>
          <w:szCs w:val="20"/>
        </w:rPr>
      </w:pPr>
      <w:r>
        <w:rPr>
          <w:rFonts w:ascii="Calibri" w:eastAsia="Calibri" w:hAnsi="Calibri" w:cs="Calibri"/>
          <w:b/>
          <w:color w:val="003399"/>
          <w:szCs w:val="20"/>
        </w:rPr>
        <w:t>Figura 2: Arhitectura sistemului ES200</w:t>
      </w:r>
    </w:p>
    <w:p w14:paraId="0000011F" w14:textId="77777777" w:rsidR="00D656D1" w:rsidRDefault="00000000">
      <w:pPr>
        <w:ind w:left="0" w:hanging="2"/>
        <w:jc w:val="center"/>
      </w:pPr>
      <w:bookmarkStart w:id="21" w:name="_heading=h.35nkun2" w:colFirst="0" w:colLast="0"/>
      <w:bookmarkEnd w:id="21"/>
      <w:r>
        <w:rPr>
          <w:noProof/>
        </w:rPr>
        <w:lastRenderedPageBreak/>
        <w:drawing>
          <wp:inline distT="0" distB="0" distL="114300" distR="114300" wp14:anchorId="5FC7DFC3" wp14:editId="11E014DC">
            <wp:extent cx="4582501" cy="2614874"/>
            <wp:effectExtent l="0" t="0" r="0" b="0"/>
            <wp:docPr id="112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1"/>
                    <a:srcRect/>
                    <a:stretch>
                      <a:fillRect/>
                    </a:stretch>
                  </pic:blipFill>
                  <pic:spPr>
                    <a:xfrm>
                      <a:off x="0" y="0"/>
                      <a:ext cx="4582501" cy="2614874"/>
                    </a:xfrm>
                    <a:prstGeom prst="rect">
                      <a:avLst/>
                    </a:prstGeom>
                    <a:ln/>
                  </pic:spPr>
                </pic:pic>
              </a:graphicData>
            </a:graphic>
          </wp:inline>
        </w:drawing>
      </w:r>
    </w:p>
    <w:p w14:paraId="00000120" w14:textId="77777777" w:rsidR="00D656D1" w:rsidRDefault="00000000">
      <w:pPr>
        <w:ind w:left="0" w:hanging="2"/>
        <w:jc w:val="center"/>
        <w:rPr>
          <w:rFonts w:ascii="Calibri" w:eastAsia="Calibri" w:hAnsi="Calibri" w:cs="Calibri"/>
          <w:b/>
          <w:color w:val="003399"/>
          <w:szCs w:val="20"/>
        </w:rPr>
      </w:pPr>
      <w:bookmarkStart w:id="22" w:name="_heading=h.7ots2s3rc54f" w:colFirst="0" w:colLast="0"/>
      <w:bookmarkEnd w:id="22"/>
      <w:r>
        <w:rPr>
          <w:rFonts w:ascii="Calibri" w:eastAsia="Calibri" w:hAnsi="Calibri" w:cs="Calibri"/>
          <w:b/>
          <w:color w:val="003399"/>
          <w:szCs w:val="20"/>
        </w:rPr>
        <w:t>Figura 3: Exemplu de arhitectură care integrează ES200</w:t>
      </w:r>
    </w:p>
    <w:p w14:paraId="00000121" w14:textId="77777777" w:rsidR="00D656D1" w:rsidRDefault="00D656D1">
      <w:pPr>
        <w:ind w:left="0" w:hanging="2"/>
      </w:pPr>
      <w:bookmarkStart w:id="23" w:name="_heading=h.1ksv4uv" w:colFirst="0" w:colLast="0"/>
      <w:bookmarkEnd w:id="23"/>
    </w:p>
    <w:p w14:paraId="00000122" w14:textId="77777777" w:rsidR="00D656D1" w:rsidRDefault="00000000">
      <w:pPr>
        <w:pStyle w:val="Titlu2"/>
        <w:numPr>
          <w:ilvl w:val="1"/>
          <w:numId w:val="22"/>
        </w:numPr>
        <w:ind w:left="1" w:hanging="3"/>
      </w:pPr>
      <w:bookmarkStart w:id="24" w:name="_heading=h.bt31xgw9uz7c" w:colFirst="0" w:colLast="0"/>
      <w:bookmarkEnd w:id="24"/>
      <w:r>
        <w:t>Protocoale de comunicație suportate</w:t>
      </w:r>
    </w:p>
    <w:p w14:paraId="00000123" w14:textId="77777777" w:rsidR="00D656D1" w:rsidRDefault="00000000">
      <w:pPr>
        <w:ind w:left="0" w:hanging="2"/>
      </w:pPr>
      <w:r>
        <w:t xml:space="preserve">Protocoalele de comunicație suportate de ES200 includ protocoale precum </w:t>
      </w:r>
      <w:proofErr w:type="spellStart"/>
      <w:r>
        <w:t>Modbus</w:t>
      </w:r>
      <w:proofErr w:type="spellEnd"/>
      <w:r>
        <w:t>, DNP3, IEC 60870-5-104 și IEC 61850. Aceste protocoale sunt folosite de o gamă largă de echipamente de protecție și IED-uri moderne, prin urmare soluția noastră poate fi integrată foarte ușor cu echipamentele deja existente. În plus, lista de protocoale de comunicație suportate se extinde constant, alte protocoale putând fi implementate la cerere.</w:t>
      </w:r>
    </w:p>
    <w:p w14:paraId="00000124" w14:textId="77777777" w:rsidR="00D656D1" w:rsidRDefault="00000000">
      <w:pPr>
        <w:ind w:left="0" w:hanging="2"/>
      </w:pPr>
      <w:sdt>
        <w:sdtPr>
          <w:tag w:val="goog_rdk_1"/>
          <w:id w:val="-1125612465"/>
        </w:sdtPr>
        <w:sdtContent>
          <w:commentRangeStart w:id="25"/>
        </w:sdtContent>
      </w:sdt>
      <w:r>
        <w:t>În funcție de platforma hardware pe care rulează, ES200 poate controla și transmite informații în mod direct, prin intermediul propriilor module I/O. Mai jos este lista protocoalelor de comunicație suportate în acest moment:</w:t>
      </w:r>
      <w:commentRangeEnd w:id="25"/>
      <w:r>
        <w:commentReference w:id="25"/>
      </w:r>
    </w:p>
    <w:tbl>
      <w:tblPr>
        <w:tblStyle w:val="a5"/>
        <w:tblW w:w="9473" w:type="dxa"/>
        <w:tblInd w:w="-108"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000" w:firstRow="0" w:lastRow="0" w:firstColumn="0" w:lastColumn="0" w:noHBand="0" w:noVBand="0"/>
      </w:tblPr>
      <w:tblGrid>
        <w:gridCol w:w="4736"/>
        <w:gridCol w:w="2368"/>
        <w:gridCol w:w="2369"/>
      </w:tblGrid>
      <w:tr w:rsidR="00D656D1" w14:paraId="5119970A" w14:textId="77777777">
        <w:tc>
          <w:tcPr>
            <w:tcW w:w="4736" w:type="dxa"/>
            <w:shd w:val="clear" w:color="auto" w:fill="000080"/>
          </w:tcPr>
          <w:p w14:paraId="00000125" w14:textId="77777777" w:rsidR="00D656D1" w:rsidRDefault="00000000">
            <w:pPr>
              <w:ind w:left="0" w:hanging="2"/>
              <w:rPr>
                <w:color w:val="FFFFFF"/>
              </w:rPr>
            </w:pPr>
            <w:r>
              <w:rPr>
                <w:b/>
                <w:color w:val="FFFFFF"/>
              </w:rPr>
              <w:t>Protocol</w:t>
            </w:r>
          </w:p>
        </w:tc>
        <w:tc>
          <w:tcPr>
            <w:tcW w:w="2368" w:type="dxa"/>
            <w:shd w:val="clear" w:color="auto" w:fill="000080"/>
          </w:tcPr>
          <w:p w14:paraId="00000126" w14:textId="77777777" w:rsidR="00D656D1" w:rsidRDefault="00000000">
            <w:pPr>
              <w:ind w:left="0" w:hanging="2"/>
              <w:rPr>
                <w:color w:val="FFFFFF"/>
              </w:rPr>
            </w:pPr>
            <w:r>
              <w:rPr>
                <w:b/>
                <w:color w:val="FFFFFF"/>
              </w:rPr>
              <w:t xml:space="preserve">Master </w:t>
            </w:r>
          </w:p>
        </w:tc>
        <w:tc>
          <w:tcPr>
            <w:tcW w:w="2369" w:type="dxa"/>
            <w:shd w:val="clear" w:color="auto" w:fill="000080"/>
          </w:tcPr>
          <w:p w14:paraId="00000127" w14:textId="77777777" w:rsidR="00D656D1" w:rsidRDefault="00000000">
            <w:pPr>
              <w:ind w:left="0" w:hanging="2"/>
              <w:rPr>
                <w:color w:val="FFFFFF"/>
              </w:rPr>
            </w:pPr>
            <w:r>
              <w:rPr>
                <w:b/>
                <w:color w:val="FFFFFF"/>
              </w:rPr>
              <w:t>Slave</w:t>
            </w:r>
          </w:p>
        </w:tc>
      </w:tr>
      <w:tr w:rsidR="00D656D1" w14:paraId="5DC42AF4" w14:textId="77777777">
        <w:tc>
          <w:tcPr>
            <w:tcW w:w="4736" w:type="dxa"/>
          </w:tcPr>
          <w:p w14:paraId="00000128" w14:textId="77777777" w:rsidR="00D656D1" w:rsidRDefault="00000000">
            <w:pPr>
              <w:ind w:left="0" w:hanging="2"/>
            </w:pPr>
            <w:proofErr w:type="spellStart"/>
            <w:r>
              <w:t>Modbus</w:t>
            </w:r>
            <w:proofErr w:type="spellEnd"/>
          </w:p>
        </w:tc>
        <w:tc>
          <w:tcPr>
            <w:tcW w:w="2368" w:type="dxa"/>
          </w:tcPr>
          <w:p w14:paraId="00000129" w14:textId="77777777" w:rsidR="00D656D1" w:rsidRDefault="00000000">
            <w:pPr>
              <w:ind w:left="0" w:hanging="2"/>
            </w:pPr>
            <w:r>
              <w:t>Da</w:t>
            </w:r>
          </w:p>
        </w:tc>
        <w:tc>
          <w:tcPr>
            <w:tcW w:w="2369" w:type="dxa"/>
          </w:tcPr>
          <w:p w14:paraId="0000012A" w14:textId="77777777" w:rsidR="00D656D1" w:rsidRDefault="00000000">
            <w:pPr>
              <w:ind w:left="0" w:hanging="2"/>
            </w:pPr>
            <w:r>
              <w:t>Da</w:t>
            </w:r>
          </w:p>
        </w:tc>
      </w:tr>
      <w:tr w:rsidR="00D656D1" w14:paraId="49B0C80E" w14:textId="77777777">
        <w:tc>
          <w:tcPr>
            <w:tcW w:w="4736" w:type="dxa"/>
          </w:tcPr>
          <w:p w14:paraId="0000012B" w14:textId="77777777" w:rsidR="00D656D1" w:rsidRDefault="00000000">
            <w:pPr>
              <w:ind w:left="0" w:hanging="2"/>
            </w:pPr>
            <w:r>
              <w:t>DNP3</w:t>
            </w:r>
          </w:p>
        </w:tc>
        <w:tc>
          <w:tcPr>
            <w:tcW w:w="2368" w:type="dxa"/>
          </w:tcPr>
          <w:p w14:paraId="0000012C" w14:textId="77777777" w:rsidR="00D656D1" w:rsidRDefault="00000000">
            <w:pPr>
              <w:ind w:left="0" w:hanging="2"/>
            </w:pPr>
            <w:r>
              <w:t>Da</w:t>
            </w:r>
          </w:p>
        </w:tc>
        <w:tc>
          <w:tcPr>
            <w:tcW w:w="2369" w:type="dxa"/>
          </w:tcPr>
          <w:p w14:paraId="0000012D" w14:textId="77777777" w:rsidR="00D656D1" w:rsidRDefault="00000000">
            <w:pPr>
              <w:ind w:left="0" w:hanging="2"/>
            </w:pPr>
            <w:r>
              <w:t>Da</w:t>
            </w:r>
          </w:p>
        </w:tc>
      </w:tr>
      <w:tr w:rsidR="00D656D1" w14:paraId="1DF78CC4" w14:textId="77777777">
        <w:tc>
          <w:tcPr>
            <w:tcW w:w="4736" w:type="dxa"/>
          </w:tcPr>
          <w:p w14:paraId="0000012E" w14:textId="77777777" w:rsidR="00D656D1" w:rsidRDefault="00000000">
            <w:pPr>
              <w:ind w:left="0" w:hanging="2"/>
            </w:pPr>
            <w:r>
              <w:lastRenderedPageBreak/>
              <w:t>IEC 60870-5-104</w:t>
            </w:r>
          </w:p>
        </w:tc>
        <w:tc>
          <w:tcPr>
            <w:tcW w:w="2368" w:type="dxa"/>
          </w:tcPr>
          <w:p w14:paraId="0000012F" w14:textId="77777777" w:rsidR="00D656D1" w:rsidRDefault="00000000">
            <w:pPr>
              <w:ind w:left="0" w:hanging="2"/>
            </w:pPr>
            <w:r>
              <w:t>Da</w:t>
            </w:r>
          </w:p>
        </w:tc>
        <w:tc>
          <w:tcPr>
            <w:tcW w:w="2369" w:type="dxa"/>
          </w:tcPr>
          <w:p w14:paraId="00000130" w14:textId="77777777" w:rsidR="00D656D1" w:rsidRDefault="00000000">
            <w:pPr>
              <w:ind w:left="0" w:hanging="2"/>
            </w:pPr>
            <w:r>
              <w:t>Da</w:t>
            </w:r>
          </w:p>
        </w:tc>
      </w:tr>
      <w:tr w:rsidR="00D656D1" w14:paraId="3CE00036" w14:textId="77777777">
        <w:tc>
          <w:tcPr>
            <w:tcW w:w="4736" w:type="dxa"/>
          </w:tcPr>
          <w:p w14:paraId="00000131" w14:textId="77777777" w:rsidR="00D656D1" w:rsidRDefault="00000000">
            <w:pPr>
              <w:ind w:left="0" w:hanging="2"/>
            </w:pPr>
            <w:r>
              <w:t>IEC60-870-5-101</w:t>
            </w:r>
          </w:p>
        </w:tc>
        <w:tc>
          <w:tcPr>
            <w:tcW w:w="2368" w:type="dxa"/>
          </w:tcPr>
          <w:p w14:paraId="00000132" w14:textId="77777777" w:rsidR="00D656D1" w:rsidRDefault="00000000">
            <w:pPr>
              <w:ind w:left="0" w:hanging="2"/>
            </w:pPr>
            <w:r>
              <w:t>Da</w:t>
            </w:r>
          </w:p>
        </w:tc>
        <w:tc>
          <w:tcPr>
            <w:tcW w:w="2369" w:type="dxa"/>
          </w:tcPr>
          <w:p w14:paraId="00000133" w14:textId="77777777" w:rsidR="00D656D1" w:rsidRDefault="00D656D1">
            <w:pPr>
              <w:ind w:left="0" w:hanging="2"/>
            </w:pPr>
          </w:p>
        </w:tc>
      </w:tr>
      <w:tr w:rsidR="00D656D1" w14:paraId="7874FC9E" w14:textId="77777777">
        <w:tc>
          <w:tcPr>
            <w:tcW w:w="4736" w:type="dxa"/>
          </w:tcPr>
          <w:p w14:paraId="00000134" w14:textId="77777777" w:rsidR="00D656D1" w:rsidRDefault="00000000">
            <w:pPr>
              <w:ind w:left="0" w:hanging="2"/>
            </w:pPr>
            <w:r>
              <w:t xml:space="preserve">IEC61850 </w:t>
            </w:r>
            <w:proofErr w:type="spellStart"/>
            <w:r>
              <w:t>Editia</w:t>
            </w:r>
            <w:proofErr w:type="spellEnd"/>
            <w:r>
              <w:t xml:space="preserve"> 1</w:t>
            </w:r>
          </w:p>
        </w:tc>
        <w:tc>
          <w:tcPr>
            <w:tcW w:w="2368" w:type="dxa"/>
          </w:tcPr>
          <w:p w14:paraId="00000135" w14:textId="77777777" w:rsidR="00D656D1" w:rsidRDefault="00000000">
            <w:pPr>
              <w:ind w:left="0" w:hanging="2"/>
            </w:pPr>
            <w:r>
              <w:t>Da</w:t>
            </w:r>
          </w:p>
        </w:tc>
        <w:tc>
          <w:tcPr>
            <w:tcW w:w="2369" w:type="dxa"/>
          </w:tcPr>
          <w:p w14:paraId="00000136" w14:textId="77777777" w:rsidR="00D656D1" w:rsidRDefault="00D656D1">
            <w:pPr>
              <w:ind w:left="0" w:hanging="2"/>
            </w:pPr>
          </w:p>
        </w:tc>
      </w:tr>
      <w:tr w:rsidR="00D656D1" w14:paraId="3B0C33E8" w14:textId="77777777">
        <w:tc>
          <w:tcPr>
            <w:tcW w:w="4736" w:type="dxa"/>
          </w:tcPr>
          <w:p w14:paraId="00000137" w14:textId="77777777" w:rsidR="00D656D1" w:rsidRDefault="00000000">
            <w:pPr>
              <w:ind w:left="0" w:hanging="2"/>
            </w:pPr>
            <w:r>
              <w:t>IEC61850 Ediția 2</w:t>
            </w:r>
          </w:p>
        </w:tc>
        <w:tc>
          <w:tcPr>
            <w:tcW w:w="2368" w:type="dxa"/>
          </w:tcPr>
          <w:p w14:paraId="00000138" w14:textId="77777777" w:rsidR="00D656D1" w:rsidRDefault="00000000">
            <w:pPr>
              <w:ind w:left="0" w:hanging="2"/>
            </w:pPr>
            <w:r>
              <w:t>Da</w:t>
            </w:r>
          </w:p>
        </w:tc>
        <w:tc>
          <w:tcPr>
            <w:tcW w:w="2369" w:type="dxa"/>
          </w:tcPr>
          <w:p w14:paraId="00000139" w14:textId="77777777" w:rsidR="00D656D1" w:rsidRDefault="00D656D1">
            <w:pPr>
              <w:ind w:left="0" w:hanging="2"/>
            </w:pPr>
          </w:p>
        </w:tc>
      </w:tr>
      <w:tr w:rsidR="00D656D1" w14:paraId="5E302485" w14:textId="77777777">
        <w:tc>
          <w:tcPr>
            <w:tcW w:w="4736" w:type="dxa"/>
          </w:tcPr>
          <w:p w14:paraId="0000013A" w14:textId="77777777" w:rsidR="00D656D1" w:rsidRDefault="00000000">
            <w:pPr>
              <w:ind w:left="0" w:hanging="2"/>
            </w:pPr>
            <w:r>
              <w:t>MQTT</w:t>
            </w:r>
          </w:p>
        </w:tc>
        <w:tc>
          <w:tcPr>
            <w:tcW w:w="2368" w:type="dxa"/>
          </w:tcPr>
          <w:p w14:paraId="0000013B" w14:textId="77777777" w:rsidR="00D656D1" w:rsidRDefault="00D656D1">
            <w:pPr>
              <w:ind w:left="0" w:hanging="2"/>
            </w:pPr>
          </w:p>
        </w:tc>
        <w:tc>
          <w:tcPr>
            <w:tcW w:w="2369" w:type="dxa"/>
          </w:tcPr>
          <w:p w14:paraId="0000013C" w14:textId="77777777" w:rsidR="00D656D1" w:rsidRDefault="00000000">
            <w:pPr>
              <w:ind w:left="0" w:hanging="2"/>
            </w:pPr>
            <w:r>
              <w:t>Da</w:t>
            </w:r>
          </w:p>
        </w:tc>
      </w:tr>
      <w:tr w:rsidR="00D656D1" w14:paraId="77F5E8F7" w14:textId="77777777">
        <w:tc>
          <w:tcPr>
            <w:tcW w:w="4736" w:type="dxa"/>
          </w:tcPr>
          <w:p w14:paraId="0000013D" w14:textId="77777777" w:rsidR="00D656D1" w:rsidRDefault="00000000">
            <w:pPr>
              <w:ind w:left="0" w:hanging="2"/>
            </w:pPr>
            <w:r>
              <w:t>OPC Client</w:t>
            </w:r>
          </w:p>
        </w:tc>
        <w:tc>
          <w:tcPr>
            <w:tcW w:w="2368" w:type="dxa"/>
          </w:tcPr>
          <w:p w14:paraId="0000013E" w14:textId="77777777" w:rsidR="00D656D1" w:rsidRDefault="00000000">
            <w:pPr>
              <w:ind w:left="0" w:hanging="2"/>
            </w:pPr>
            <w:r>
              <w:t>Da</w:t>
            </w:r>
          </w:p>
        </w:tc>
        <w:tc>
          <w:tcPr>
            <w:tcW w:w="2369" w:type="dxa"/>
          </w:tcPr>
          <w:p w14:paraId="0000013F" w14:textId="77777777" w:rsidR="00D656D1" w:rsidRDefault="00D656D1">
            <w:pPr>
              <w:ind w:left="0" w:hanging="2"/>
            </w:pPr>
          </w:p>
        </w:tc>
      </w:tr>
    </w:tbl>
    <w:p w14:paraId="00000140" w14:textId="77777777" w:rsidR="00D656D1" w:rsidRDefault="00000000">
      <w:pPr>
        <w:pBdr>
          <w:top w:val="nil"/>
          <w:left w:val="nil"/>
          <w:bottom w:val="nil"/>
          <w:right w:val="nil"/>
          <w:between w:val="nil"/>
        </w:pBdr>
        <w:ind w:left="0" w:hanging="2"/>
        <w:jc w:val="center"/>
        <w:rPr>
          <w:rFonts w:ascii="Calibri" w:eastAsia="Calibri" w:hAnsi="Calibri" w:cs="Calibri"/>
          <w:b/>
          <w:color w:val="003399"/>
          <w:szCs w:val="20"/>
        </w:rPr>
      </w:pPr>
      <w:bookmarkStart w:id="26" w:name="_heading=h.44sinio" w:colFirst="0" w:colLast="0"/>
      <w:bookmarkEnd w:id="26"/>
      <w:r>
        <w:rPr>
          <w:rFonts w:ascii="Calibri" w:eastAsia="Calibri" w:hAnsi="Calibri" w:cs="Calibri"/>
          <w:b/>
          <w:color w:val="003399"/>
          <w:szCs w:val="20"/>
        </w:rPr>
        <w:t>Tabelul 2: protocoalele de comunicație suportate de ES200</w:t>
      </w:r>
    </w:p>
    <w:p w14:paraId="00000141" w14:textId="77777777" w:rsidR="00D656D1" w:rsidRDefault="00D656D1">
      <w:pPr>
        <w:ind w:left="0" w:hanging="2"/>
      </w:pPr>
    </w:p>
    <w:p w14:paraId="00000142" w14:textId="77777777" w:rsidR="00D656D1" w:rsidRDefault="00D656D1">
      <w:pPr>
        <w:ind w:left="0" w:hanging="2"/>
      </w:pPr>
    </w:p>
    <w:p w14:paraId="00000143" w14:textId="77777777" w:rsidR="00D656D1" w:rsidRDefault="00D656D1">
      <w:pPr>
        <w:ind w:left="0" w:hanging="2"/>
      </w:pPr>
    </w:p>
    <w:p w14:paraId="00000144" w14:textId="77777777" w:rsidR="00D656D1" w:rsidRDefault="00000000">
      <w:pPr>
        <w:pStyle w:val="Titlu1"/>
        <w:numPr>
          <w:ilvl w:val="0"/>
          <w:numId w:val="22"/>
        </w:numPr>
        <w:pBdr>
          <w:top w:val="nil"/>
          <w:left w:val="nil"/>
          <w:bottom w:val="nil"/>
          <w:right w:val="nil"/>
          <w:between w:val="nil"/>
        </w:pBdr>
        <w:ind w:left="1" w:hanging="3"/>
      </w:pPr>
      <w:bookmarkStart w:id="27" w:name="_heading=h.ad5jb0wlsqc9" w:colFirst="0" w:colLast="0"/>
      <w:bookmarkEnd w:id="27"/>
      <w:r>
        <w:t xml:space="preserve">Instalarea ES200 </w:t>
      </w:r>
      <w:proofErr w:type="spellStart"/>
      <w:r>
        <w:t>Dashboard</w:t>
      </w:r>
      <w:proofErr w:type="spellEnd"/>
    </w:p>
    <w:p w14:paraId="00000145" w14:textId="77777777" w:rsidR="00D656D1" w:rsidRDefault="00000000">
      <w:pPr>
        <w:ind w:left="0" w:hanging="2"/>
      </w:pPr>
      <w:sdt>
        <w:sdtPr>
          <w:tag w:val="goog_rdk_2"/>
          <w:id w:val="1609463952"/>
        </w:sdtPr>
        <w:sdtContent>
          <w:commentRangeStart w:id="28"/>
        </w:sdtContent>
      </w:sdt>
      <w:sdt>
        <w:sdtPr>
          <w:tag w:val="goog_rdk_3"/>
          <w:id w:val="-1780784978"/>
        </w:sdtPr>
        <w:sdtContent>
          <w:commentRangeStart w:id="29"/>
        </w:sdtContent>
      </w:sdt>
      <w:r>
        <w:t xml:space="preserve">Un </w:t>
      </w:r>
      <w:proofErr w:type="spellStart"/>
      <w:r>
        <w:t>wizard</w:t>
      </w:r>
      <w:proofErr w:type="spellEnd"/>
      <w:r>
        <w:t xml:space="preserve"> a fost configurat pentru vă ghida de-a lungul procesului de instalare. În primul rând, trebuie să dați dublu click pe iconița de instalare din figura de mai jos:</w:t>
      </w:r>
      <w:commentRangeEnd w:id="28"/>
      <w:r>
        <w:commentReference w:id="28"/>
      </w:r>
      <w:commentRangeEnd w:id="29"/>
      <w:r>
        <w:commentReference w:id="29"/>
      </w:r>
    </w:p>
    <w:p w14:paraId="00000146" w14:textId="77777777" w:rsidR="00D656D1" w:rsidRDefault="00000000">
      <w:pPr>
        <w:ind w:left="0" w:hanging="2"/>
        <w:jc w:val="center"/>
      </w:pPr>
      <w:r>
        <w:rPr>
          <w:noProof/>
        </w:rPr>
        <w:drawing>
          <wp:inline distT="0" distB="0" distL="114300" distR="114300" wp14:anchorId="5C8CE74E" wp14:editId="24927BB2">
            <wp:extent cx="1047750" cy="1362075"/>
            <wp:effectExtent l="0" t="0" r="0" b="0"/>
            <wp:docPr id="1121"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22"/>
                    <a:srcRect/>
                    <a:stretch>
                      <a:fillRect/>
                    </a:stretch>
                  </pic:blipFill>
                  <pic:spPr>
                    <a:xfrm>
                      <a:off x="0" y="0"/>
                      <a:ext cx="1047750" cy="1362075"/>
                    </a:xfrm>
                    <a:prstGeom prst="rect">
                      <a:avLst/>
                    </a:prstGeom>
                    <a:ln/>
                  </pic:spPr>
                </pic:pic>
              </a:graphicData>
            </a:graphic>
          </wp:inline>
        </w:drawing>
      </w:r>
    </w:p>
    <w:p w14:paraId="00000147" w14:textId="77777777" w:rsidR="00D656D1" w:rsidRDefault="00000000">
      <w:pPr>
        <w:ind w:left="0" w:hanging="2"/>
        <w:jc w:val="left"/>
      </w:pPr>
      <w:r>
        <w:t xml:space="preserve">Prima fereastră a </w:t>
      </w:r>
      <w:proofErr w:type="spellStart"/>
      <w:r>
        <w:t>wizard</w:t>
      </w:r>
      <w:proofErr w:type="spellEnd"/>
      <w:r>
        <w:t xml:space="preserve">-ului de instalare este cea din Figura 4. Pentru a începe procesul de instalare, apăsați butonul </w:t>
      </w:r>
      <w:proofErr w:type="spellStart"/>
      <w:r>
        <w:t>Next</w:t>
      </w:r>
      <w:proofErr w:type="spellEnd"/>
      <w:r>
        <w:t>.</w:t>
      </w:r>
    </w:p>
    <w:p w14:paraId="00000148" w14:textId="77777777" w:rsidR="00D656D1" w:rsidRDefault="00000000">
      <w:pPr>
        <w:ind w:left="0" w:hanging="2"/>
        <w:jc w:val="center"/>
      </w:pPr>
      <w:bookmarkStart w:id="30" w:name="_heading=h.z337ya" w:colFirst="0" w:colLast="0"/>
      <w:bookmarkEnd w:id="30"/>
      <w:r>
        <w:rPr>
          <w:noProof/>
        </w:rPr>
        <w:lastRenderedPageBreak/>
        <w:drawing>
          <wp:inline distT="0" distB="0" distL="114300" distR="114300" wp14:anchorId="22A025C5" wp14:editId="74D5C2B1">
            <wp:extent cx="4310380" cy="3656330"/>
            <wp:effectExtent l="0" t="0" r="0" b="0"/>
            <wp:docPr id="1124"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23"/>
                    <a:srcRect/>
                    <a:stretch>
                      <a:fillRect/>
                    </a:stretch>
                  </pic:blipFill>
                  <pic:spPr>
                    <a:xfrm>
                      <a:off x="0" y="0"/>
                      <a:ext cx="4310380" cy="3656330"/>
                    </a:xfrm>
                    <a:prstGeom prst="rect">
                      <a:avLst/>
                    </a:prstGeom>
                    <a:ln/>
                  </pic:spPr>
                </pic:pic>
              </a:graphicData>
            </a:graphic>
          </wp:inline>
        </w:drawing>
      </w:r>
    </w:p>
    <w:p w14:paraId="00000149" w14:textId="77777777" w:rsidR="00D656D1" w:rsidRDefault="00000000">
      <w:pPr>
        <w:pBdr>
          <w:top w:val="nil"/>
          <w:left w:val="nil"/>
          <w:bottom w:val="nil"/>
          <w:right w:val="nil"/>
          <w:between w:val="nil"/>
        </w:pBdr>
        <w:ind w:left="0" w:hanging="2"/>
        <w:jc w:val="center"/>
        <w:rPr>
          <w:rFonts w:ascii="Calibri" w:eastAsia="Calibri" w:hAnsi="Calibri" w:cs="Calibri"/>
          <w:b/>
          <w:color w:val="003399"/>
          <w:szCs w:val="20"/>
        </w:rPr>
      </w:pPr>
      <w:r>
        <w:rPr>
          <w:rFonts w:ascii="Calibri" w:eastAsia="Calibri" w:hAnsi="Calibri" w:cs="Calibri"/>
          <w:b/>
          <w:color w:val="003399"/>
          <w:szCs w:val="20"/>
        </w:rPr>
        <w:t xml:space="preserve">Figura 4: </w:t>
      </w:r>
      <w:proofErr w:type="spellStart"/>
      <w:r>
        <w:rPr>
          <w:rFonts w:ascii="Calibri" w:eastAsia="Calibri" w:hAnsi="Calibri" w:cs="Calibri"/>
          <w:b/>
          <w:color w:val="003399"/>
          <w:szCs w:val="20"/>
        </w:rPr>
        <w:t>Wizard</w:t>
      </w:r>
      <w:proofErr w:type="spellEnd"/>
      <w:r>
        <w:rPr>
          <w:rFonts w:ascii="Calibri" w:eastAsia="Calibri" w:hAnsi="Calibri" w:cs="Calibri"/>
          <w:b/>
          <w:color w:val="003399"/>
          <w:szCs w:val="20"/>
        </w:rPr>
        <w:t xml:space="preserve"> de instalare (1)</w:t>
      </w:r>
    </w:p>
    <w:p w14:paraId="0000014A" w14:textId="77777777" w:rsidR="00D656D1" w:rsidRDefault="00D656D1">
      <w:pPr>
        <w:ind w:left="0" w:hanging="2"/>
      </w:pPr>
    </w:p>
    <w:p w14:paraId="0000014B" w14:textId="77777777" w:rsidR="00D656D1" w:rsidRDefault="00000000">
      <w:pPr>
        <w:ind w:left="0" w:hanging="2"/>
      </w:pPr>
      <w:r>
        <w:t xml:space="preserve">Ulterior, vi se va cere să selectați fișierul unde doriți să vi se instaleze programul. Vă recomandăm să păstrați destinația implicită, care apare în Figura 5. Dacă doriți să alegeți alt fișier, apăsați butonul </w:t>
      </w:r>
      <w:proofErr w:type="spellStart"/>
      <w:r>
        <w:t>Browse</w:t>
      </w:r>
      <w:proofErr w:type="spellEnd"/>
      <w:r>
        <w:t xml:space="preserve"> și navigați la fișierul dorit. După ce ați ales destinația unde doriți să fie instalat fișierul, apăsați butonul </w:t>
      </w:r>
      <w:proofErr w:type="spellStart"/>
      <w:r>
        <w:t>Next</w:t>
      </w:r>
      <w:proofErr w:type="spellEnd"/>
      <w:r>
        <w:t>.</w:t>
      </w:r>
    </w:p>
    <w:p w14:paraId="0000014C" w14:textId="77777777" w:rsidR="00D656D1" w:rsidRDefault="00000000">
      <w:pPr>
        <w:ind w:left="0" w:hanging="2"/>
        <w:jc w:val="center"/>
      </w:pPr>
      <w:bookmarkStart w:id="31" w:name="_heading=h.3j2qqm3" w:colFirst="0" w:colLast="0"/>
      <w:bookmarkEnd w:id="31"/>
      <w:r>
        <w:rPr>
          <w:noProof/>
        </w:rPr>
        <w:lastRenderedPageBreak/>
        <w:drawing>
          <wp:inline distT="0" distB="0" distL="114300" distR="114300" wp14:anchorId="479AEF1F" wp14:editId="1DD4449E">
            <wp:extent cx="4370070" cy="3656330"/>
            <wp:effectExtent l="0" t="0" r="0" b="0"/>
            <wp:docPr id="1123" name="image87.jpg"/>
            <wp:cNvGraphicFramePr/>
            <a:graphic xmlns:a="http://schemas.openxmlformats.org/drawingml/2006/main">
              <a:graphicData uri="http://schemas.openxmlformats.org/drawingml/2006/picture">
                <pic:pic xmlns:pic="http://schemas.openxmlformats.org/drawingml/2006/picture">
                  <pic:nvPicPr>
                    <pic:cNvPr id="0" name="image87.jpg"/>
                    <pic:cNvPicPr preferRelativeResize="0"/>
                  </pic:nvPicPr>
                  <pic:blipFill>
                    <a:blip r:embed="rId24"/>
                    <a:srcRect/>
                    <a:stretch>
                      <a:fillRect/>
                    </a:stretch>
                  </pic:blipFill>
                  <pic:spPr>
                    <a:xfrm>
                      <a:off x="0" y="0"/>
                      <a:ext cx="4370070" cy="3656330"/>
                    </a:xfrm>
                    <a:prstGeom prst="rect">
                      <a:avLst/>
                    </a:prstGeom>
                    <a:ln/>
                  </pic:spPr>
                </pic:pic>
              </a:graphicData>
            </a:graphic>
          </wp:inline>
        </w:drawing>
      </w:r>
    </w:p>
    <w:p w14:paraId="0000014D" w14:textId="77777777" w:rsidR="00D656D1" w:rsidRDefault="00000000">
      <w:pPr>
        <w:pBdr>
          <w:top w:val="nil"/>
          <w:left w:val="nil"/>
          <w:bottom w:val="nil"/>
          <w:right w:val="nil"/>
          <w:between w:val="nil"/>
        </w:pBdr>
        <w:ind w:left="0" w:hanging="2"/>
        <w:jc w:val="center"/>
        <w:rPr>
          <w:rFonts w:ascii="Calibri" w:eastAsia="Calibri" w:hAnsi="Calibri" w:cs="Calibri"/>
          <w:b/>
          <w:color w:val="003399"/>
          <w:szCs w:val="20"/>
        </w:rPr>
      </w:pPr>
      <w:r>
        <w:rPr>
          <w:rFonts w:ascii="Calibri" w:eastAsia="Calibri" w:hAnsi="Calibri" w:cs="Calibri"/>
          <w:b/>
          <w:color w:val="003399"/>
          <w:szCs w:val="20"/>
        </w:rPr>
        <w:t xml:space="preserve">Figura 5: </w:t>
      </w:r>
      <w:proofErr w:type="spellStart"/>
      <w:r>
        <w:rPr>
          <w:rFonts w:ascii="Calibri" w:eastAsia="Calibri" w:hAnsi="Calibri" w:cs="Calibri"/>
          <w:b/>
          <w:color w:val="003399"/>
          <w:szCs w:val="20"/>
        </w:rPr>
        <w:t>Wizard</w:t>
      </w:r>
      <w:proofErr w:type="spellEnd"/>
      <w:r>
        <w:rPr>
          <w:rFonts w:ascii="Calibri" w:eastAsia="Calibri" w:hAnsi="Calibri" w:cs="Calibri"/>
          <w:b/>
          <w:color w:val="003399"/>
          <w:szCs w:val="20"/>
        </w:rPr>
        <w:t xml:space="preserve"> de instalare (2)</w:t>
      </w:r>
    </w:p>
    <w:p w14:paraId="0000014E" w14:textId="77777777" w:rsidR="00D656D1" w:rsidRDefault="00000000">
      <w:pPr>
        <w:ind w:left="0" w:hanging="2"/>
      </w:pPr>
      <w:r>
        <w:t xml:space="preserve">După acest pas, </w:t>
      </w:r>
      <w:proofErr w:type="spellStart"/>
      <w:r>
        <w:t>wizardul</w:t>
      </w:r>
      <w:proofErr w:type="spellEnd"/>
      <w:r>
        <w:t xml:space="preserve"> vă va cere să confirmați instalarea (Figura 6). Puteți confirma apăsând butonul </w:t>
      </w:r>
      <w:proofErr w:type="spellStart"/>
      <w:r>
        <w:t>Next</w:t>
      </w:r>
      <w:proofErr w:type="spellEnd"/>
      <w:r>
        <w:t>. Software-</w:t>
      </w:r>
      <w:proofErr w:type="spellStart"/>
      <w:r>
        <w:t>ul</w:t>
      </w:r>
      <w:proofErr w:type="spellEnd"/>
      <w:r>
        <w:t xml:space="preserve"> va fi instalat la destinația aleasă (sau la cea implicită) și </w:t>
      </w:r>
      <w:proofErr w:type="spellStart"/>
      <w:r>
        <w:t>wizard-ul</w:t>
      </w:r>
      <w:proofErr w:type="spellEnd"/>
      <w:r>
        <w:t xml:space="preserve"> vă va informa de succesul instalării (Figura 7). Pentru a închide </w:t>
      </w:r>
      <w:proofErr w:type="spellStart"/>
      <w:r>
        <w:t>wizard-ul</w:t>
      </w:r>
      <w:proofErr w:type="spellEnd"/>
      <w:r>
        <w:t xml:space="preserve">, apăsați butonul </w:t>
      </w:r>
      <w:proofErr w:type="spellStart"/>
      <w:r>
        <w:t>Finish</w:t>
      </w:r>
      <w:proofErr w:type="spellEnd"/>
      <w:r>
        <w:t>.</w:t>
      </w:r>
    </w:p>
    <w:p w14:paraId="0000014F" w14:textId="77777777" w:rsidR="00D656D1" w:rsidRDefault="00000000">
      <w:pPr>
        <w:ind w:left="0" w:hanging="2"/>
        <w:jc w:val="center"/>
      </w:pPr>
      <w:bookmarkStart w:id="32" w:name="_heading=h.1y810tw" w:colFirst="0" w:colLast="0"/>
      <w:bookmarkEnd w:id="32"/>
      <w:r>
        <w:rPr>
          <w:noProof/>
        </w:rPr>
        <w:lastRenderedPageBreak/>
        <w:drawing>
          <wp:inline distT="0" distB="0" distL="114300" distR="114300" wp14:anchorId="73591865" wp14:editId="3C09C0F8">
            <wp:extent cx="3340735" cy="2745105"/>
            <wp:effectExtent l="0" t="0" r="0" b="0"/>
            <wp:docPr id="1128"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25"/>
                    <a:srcRect/>
                    <a:stretch>
                      <a:fillRect/>
                    </a:stretch>
                  </pic:blipFill>
                  <pic:spPr>
                    <a:xfrm>
                      <a:off x="0" y="0"/>
                      <a:ext cx="3340735" cy="2745105"/>
                    </a:xfrm>
                    <a:prstGeom prst="rect">
                      <a:avLst/>
                    </a:prstGeom>
                    <a:ln/>
                  </pic:spPr>
                </pic:pic>
              </a:graphicData>
            </a:graphic>
          </wp:inline>
        </w:drawing>
      </w:r>
    </w:p>
    <w:p w14:paraId="00000150" w14:textId="77777777" w:rsidR="00D656D1" w:rsidRDefault="00000000">
      <w:pPr>
        <w:pBdr>
          <w:top w:val="nil"/>
          <w:left w:val="nil"/>
          <w:bottom w:val="nil"/>
          <w:right w:val="nil"/>
          <w:between w:val="nil"/>
        </w:pBdr>
        <w:ind w:left="0" w:hanging="2"/>
        <w:jc w:val="center"/>
        <w:rPr>
          <w:rFonts w:ascii="Calibri" w:eastAsia="Calibri" w:hAnsi="Calibri" w:cs="Calibri"/>
          <w:b/>
          <w:color w:val="003399"/>
          <w:szCs w:val="20"/>
        </w:rPr>
      </w:pPr>
      <w:r>
        <w:rPr>
          <w:rFonts w:ascii="Calibri" w:eastAsia="Calibri" w:hAnsi="Calibri" w:cs="Calibri"/>
          <w:b/>
          <w:color w:val="003399"/>
          <w:szCs w:val="20"/>
        </w:rPr>
        <w:t xml:space="preserve">Figura 6: </w:t>
      </w:r>
      <w:proofErr w:type="spellStart"/>
      <w:r>
        <w:rPr>
          <w:rFonts w:ascii="Calibri" w:eastAsia="Calibri" w:hAnsi="Calibri" w:cs="Calibri"/>
          <w:b/>
          <w:color w:val="003399"/>
          <w:szCs w:val="20"/>
        </w:rPr>
        <w:t>Wizard</w:t>
      </w:r>
      <w:proofErr w:type="spellEnd"/>
      <w:r>
        <w:rPr>
          <w:rFonts w:ascii="Calibri" w:eastAsia="Calibri" w:hAnsi="Calibri" w:cs="Calibri"/>
          <w:b/>
          <w:color w:val="003399"/>
          <w:szCs w:val="20"/>
        </w:rPr>
        <w:t xml:space="preserve"> de instalare (3)</w:t>
      </w:r>
    </w:p>
    <w:p w14:paraId="00000151" w14:textId="77777777" w:rsidR="00D656D1" w:rsidRDefault="00D656D1">
      <w:pPr>
        <w:ind w:left="0" w:hanging="2"/>
      </w:pPr>
    </w:p>
    <w:p w14:paraId="00000152" w14:textId="77777777" w:rsidR="00D656D1" w:rsidRDefault="00000000">
      <w:pPr>
        <w:ind w:left="0" w:hanging="2"/>
        <w:jc w:val="center"/>
      </w:pPr>
      <w:bookmarkStart w:id="33" w:name="_heading=h.4i7ojhp" w:colFirst="0" w:colLast="0"/>
      <w:bookmarkEnd w:id="33"/>
      <w:r>
        <w:rPr>
          <w:noProof/>
        </w:rPr>
        <w:drawing>
          <wp:inline distT="0" distB="0" distL="114300" distR="114300" wp14:anchorId="5D3CC1AF" wp14:editId="7EDF3D5F">
            <wp:extent cx="3245485" cy="2744470"/>
            <wp:effectExtent l="0" t="0" r="0" b="0"/>
            <wp:docPr id="1125"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26"/>
                    <a:srcRect/>
                    <a:stretch>
                      <a:fillRect/>
                    </a:stretch>
                  </pic:blipFill>
                  <pic:spPr>
                    <a:xfrm>
                      <a:off x="0" y="0"/>
                      <a:ext cx="3245485" cy="2744470"/>
                    </a:xfrm>
                    <a:prstGeom prst="rect">
                      <a:avLst/>
                    </a:prstGeom>
                    <a:ln/>
                  </pic:spPr>
                </pic:pic>
              </a:graphicData>
            </a:graphic>
          </wp:inline>
        </w:drawing>
      </w:r>
    </w:p>
    <w:p w14:paraId="00000153" w14:textId="77777777" w:rsidR="00D656D1" w:rsidRDefault="00000000">
      <w:pPr>
        <w:pBdr>
          <w:top w:val="nil"/>
          <w:left w:val="nil"/>
          <w:bottom w:val="nil"/>
          <w:right w:val="nil"/>
          <w:between w:val="nil"/>
        </w:pBdr>
        <w:ind w:left="0" w:hanging="2"/>
        <w:jc w:val="center"/>
        <w:rPr>
          <w:rFonts w:ascii="Calibri" w:eastAsia="Calibri" w:hAnsi="Calibri" w:cs="Calibri"/>
          <w:b/>
          <w:color w:val="003399"/>
          <w:szCs w:val="20"/>
        </w:rPr>
      </w:pPr>
      <w:r>
        <w:rPr>
          <w:rFonts w:ascii="Calibri" w:eastAsia="Calibri" w:hAnsi="Calibri" w:cs="Calibri"/>
          <w:b/>
          <w:color w:val="003399"/>
          <w:szCs w:val="20"/>
        </w:rPr>
        <w:t xml:space="preserve">Figura 7: </w:t>
      </w:r>
      <w:proofErr w:type="spellStart"/>
      <w:r>
        <w:rPr>
          <w:rFonts w:ascii="Calibri" w:eastAsia="Calibri" w:hAnsi="Calibri" w:cs="Calibri"/>
          <w:b/>
          <w:color w:val="003399"/>
          <w:szCs w:val="20"/>
        </w:rPr>
        <w:t>Wizard</w:t>
      </w:r>
      <w:proofErr w:type="spellEnd"/>
      <w:r>
        <w:rPr>
          <w:rFonts w:ascii="Calibri" w:eastAsia="Calibri" w:hAnsi="Calibri" w:cs="Calibri"/>
          <w:b/>
          <w:color w:val="003399"/>
          <w:szCs w:val="20"/>
        </w:rPr>
        <w:t xml:space="preserve"> de instalare (4)</w:t>
      </w:r>
    </w:p>
    <w:p w14:paraId="00000154" w14:textId="77777777" w:rsidR="00D656D1" w:rsidRDefault="00D656D1">
      <w:pPr>
        <w:ind w:left="0" w:hanging="2"/>
      </w:pPr>
    </w:p>
    <w:p w14:paraId="00000155" w14:textId="77777777" w:rsidR="00D656D1" w:rsidRDefault="00D656D1">
      <w:pPr>
        <w:ind w:left="0" w:hanging="2"/>
      </w:pPr>
    </w:p>
    <w:p w14:paraId="00000156" w14:textId="77777777" w:rsidR="00D656D1" w:rsidRDefault="00000000">
      <w:pPr>
        <w:pStyle w:val="Titlu1"/>
        <w:numPr>
          <w:ilvl w:val="0"/>
          <w:numId w:val="22"/>
        </w:numPr>
        <w:pBdr>
          <w:top w:val="nil"/>
          <w:left w:val="nil"/>
          <w:bottom w:val="nil"/>
          <w:right w:val="nil"/>
          <w:between w:val="nil"/>
        </w:pBdr>
        <w:ind w:left="1" w:hanging="3"/>
      </w:pPr>
      <w:bookmarkStart w:id="34" w:name="_heading=h.z3ocyr16jjaf" w:colFirst="0" w:colLast="0"/>
      <w:bookmarkEnd w:id="34"/>
      <w:r>
        <w:lastRenderedPageBreak/>
        <w:t xml:space="preserve">Configurarea bazei de date folosind </w:t>
      </w:r>
      <w:proofErr w:type="spellStart"/>
      <w:r>
        <w:t>Dashboard-ul</w:t>
      </w:r>
      <w:proofErr w:type="spellEnd"/>
    </w:p>
    <w:p w14:paraId="00000157" w14:textId="77777777" w:rsidR="00D656D1" w:rsidRDefault="00000000">
      <w:pPr>
        <w:ind w:left="0" w:hanging="2"/>
      </w:pPr>
      <w:r>
        <w:t>Informațiile și setările necesare pentru ca aplicația ES200 să poată rula sunt salvate într-o bază de date. Fiecare unitate este livrată cu o aplicație (</w:t>
      </w:r>
      <w:proofErr w:type="spellStart"/>
      <w:r>
        <w:t>Dashboard</w:t>
      </w:r>
      <w:proofErr w:type="spellEnd"/>
      <w:r>
        <w:t>) destinată editării respectivei baze de date.</w:t>
      </w:r>
    </w:p>
    <w:p w14:paraId="00000158" w14:textId="77777777" w:rsidR="00D656D1" w:rsidRDefault="00000000">
      <w:pPr>
        <w:pStyle w:val="Titlu2"/>
        <w:numPr>
          <w:ilvl w:val="1"/>
          <w:numId w:val="22"/>
        </w:numPr>
        <w:ind w:left="1" w:hanging="3"/>
      </w:pPr>
      <w:bookmarkStart w:id="35" w:name="_heading=h.1ci93xb" w:colFirst="0" w:colLast="0"/>
      <w:bookmarkEnd w:id="35"/>
      <w:r>
        <w:t xml:space="preserve"> Interfața de configurare</w:t>
      </w:r>
    </w:p>
    <w:p w14:paraId="00000159" w14:textId="77777777" w:rsidR="00D656D1" w:rsidRDefault="00000000">
      <w:pPr>
        <w:ind w:left="0" w:hanging="2"/>
      </w:pPr>
      <w:r>
        <w:t>Interfața aplicației de configurare a bazei de date este ilustrată în Figura 8.</w:t>
      </w:r>
    </w:p>
    <w:p w14:paraId="0000015A" w14:textId="77777777" w:rsidR="00D656D1" w:rsidRDefault="00000000">
      <w:pPr>
        <w:ind w:left="0" w:hanging="2"/>
      </w:pPr>
      <w:bookmarkStart w:id="36" w:name="_heading=h.3whwml4" w:colFirst="0" w:colLast="0"/>
      <w:bookmarkEnd w:id="36"/>
      <w:r>
        <w:rPr>
          <w:noProof/>
        </w:rPr>
        <w:drawing>
          <wp:inline distT="0" distB="0" distL="114300" distR="114300" wp14:anchorId="55426DCE" wp14:editId="707B6142">
            <wp:extent cx="5875020" cy="3141345"/>
            <wp:effectExtent l="0" t="0" r="0" b="0"/>
            <wp:docPr id="113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7"/>
                    <a:srcRect/>
                    <a:stretch>
                      <a:fillRect/>
                    </a:stretch>
                  </pic:blipFill>
                  <pic:spPr>
                    <a:xfrm>
                      <a:off x="0" y="0"/>
                      <a:ext cx="5875020" cy="3141345"/>
                    </a:xfrm>
                    <a:prstGeom prst="rect">
                      <a:avLst/>
                    </a:prstGeom>
                    <a:ln/>
                  </pic:spPr>
                </pic:pic>
              </a:graphicData>
            </a:graphic>
          </wp:inline>
        </w:drawing>
      </w:r>
    </w:p>
    <w:p w14:paraId="0000015B" w14:textId="77777777" w:rsidR="00D656D1" w:rsidRDefault="00000000">
      <w:pPr>
        <w:pBdr>
          <w:top w:val="nil"/>
          <w:left w:val="nil"/>
          <w:bottom w:val="nil"/>
          <w:right w:val="nil"/>
          <w:between w:val="nil"/>
        </w:pBdr>
        <w:ind w:left="0" w:hanging="2"/>
        <w:jc w:val="center"/>
        <w:rPr>
          <w:rFonts w:ascii="Calibri" w:eastAsia="Calibri" w:hAnsi="Calibri" w:cs="Calibri"/>
          <w:b/>
          <w:color w:val="003399"/>
          <w:szCs w:val="20"/>
        </w:rPr>
      </w:pPr>
      <w:r>
        <w:rPr>
          <w:rFonts w:ascii="Calibri" w:eastAsia="Calibri" w:hAnsi="Calibri" w:cs="Calibri"/>
          <w:b/>
          <w:color w:val="003399"/>
          <w:szCs w:val="20"/>
        </w:rPr>
        <w:t>Figura 8: Interfața de configurare a bazei de date</w:t>
      </w:r>
    </w:p>
    <w:p w14:paraId="0000015C" w14:textId="77777777" w:rsidR="00D656D1"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hanging="2"/>
        <w:rPr>
          <w:color w:val="212121"/>
        </w:rPr>
      </w:pPr>
      <w:r>
        <w:rPr>
          <w:color w:val="212121"/>
        </w:rPr>
        <w:t xml:space="preserve">Secțiunile principale ale aplicației sunt delimitate în </w:t>
      </w:r>
      <w:r>
        <w:t>Figura 9</w:t>
      </w:r>
      <w:r>
        <w:rPr>
          <w:color w:val="212121"/>
        </w:rPr>
        <w:t xml:space="preserve"> și sunt următoarele:</w:t>
      </w:r>
    </w:p>
    <w:p w14:paraId="0000015D" w14:textId="77777777" w:rsidR="00D656D1" w:rsidRDefault="00000000">
      <w:pPr>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hanging="2"/>
        <w:rPr>
          <w:color w:val="212121"/>
        </w:rPr>
      </w:pPr>
      <w:proofErr w:type="spellStart"/>
      <w:r>
        <w:rPr>
          <w:color w:val="212121"/>
        </w:rPr>
        <w:t>Toolbar-ul</w:t>
      </w:r>
      <w:proofErr w:type="spellEnd"/>
      <w:r>
        <w:rPr>
          <w:color w:val="212121"/>
        </w:rPr>
        <w:t xml:space="preserve"> principal (1);</w:t>
      </w:r>
    </w:p>
    <w:p w14:paraId="0000015E" w14:textId="77777777" w:rsidR="00D656D1" w:rsidRDefault="00000000">
      <w:pPr>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hanging="2"/>
        <w:rPr>
          <w:color w:val="212121"/>
        </w:rPr>
      </w:pPr>
      <w:proofErr w:type="spellStart"/>
      <w:r>
        <w:rPr>
          <w:color w:val="212121"/>
        </w:rPr>
        <w:t>Toolbar-ul</w:t>
      </w:r>
      <w:proofErr w:type="spellEnd"/>
      <w:r>
        <w:rPr>
          <w:color w:val="212121"/>
        </w:rPr>
        <w:t xml:space="preserve"> secundar (2);</w:t>
      </w:r>
    </w:p>
    <w:p w14:paraId="0000015F" w14:textId="77777777" w:rsidR="00D656D1" w:rsidRDefault="00000000">
      <w:pPr>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hanging="2"/>
        <w:rPr>
          <w:color w:val="212121"/>
        </w:rPr>
      </w:pPr>
      <w:r>
        <w:rPr>
          <w:color w:val="212121"/>
        </w:rPr>
        <w:t>Lista de echipamente (3);</w:t>
      </w:r>
    </w:p>
    <w:p w14:paraId="00000160" w14:textId="77777777" w:rsidR="00D656D1" w:rsidRDefault="00000000">
      <w:pPr>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hanging="2"/>
        <w:rPr>
          <w:color w:val="212121"/>
        </w:rPr>
      </w:pPr>
      <w:r>
        <w:rPr>
          <w:color w:val="212121"/>
        </w:rPr>
        <w:t>Setările echipamentelor (4)</w:t>
      </w:r>
    </w:p>
    <w:p w14:paraId="00000161" w14:textId="77777777" w:rsidR="00D656D1" w:rsidRDefault="00000000">
      <w:pPr>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hanging="2"/>
        <w:rPr>
          <w:color w:val="212121"/>
        </w:rPr>
      </w:pPr>
      <w:r>
        <w:rPr>
          <w:color w:val="212121"/>
        </w:rPr>
        <w:t>Tabelul de puncte (5);</w:t>
      </w:r>
    </w:p>
    <w:p w14:paraId="00000162" w14:textId="77777777" w:rsidR="00D656D1" w:rsidRDefault="00000000">
      <w:pPr>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hanging="2"/>
        <w:rPr>
          <w:color w:val="212121"/>
        </w:rPr>
      </w:pPr>
      <w:r>
        <w:rPr>
          <w:color w:val="212121"/>
        </w:rPr>
        <w:lastRenderedPageBreak/>
        <w:t>Tabelul de erori (6);</w:t>
      </w:r>
    </w:p>
    <w:p w14:paraId="00000163" w14:textId="77777777" w:rsidR="00D656D1"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hanging="2"/>
        <w:rPr>
          <w:color w:val="212121"/>
        </w:rPr>
      </w:pPr>
      <w:bookmarkStart w:id="37" w:name="_heading=h.2bn6wsx" w:colFirst="0" w:colLast="0"/>
      <w:bookmarkEnd w:id="37"/>
      <w:r>
        <w:rPr>
          <w:noProof/>
        </w:rPr>
        <w:drawing>
          <wp:inline distT="0" distB="0" distL="114300" distR="114300" wp14:anchorId="484F109F" wp14:editId="1C3D701E">
            <wp:extent cx="5877560" cy="3305810"/>
            <wp:effectExtent l="0" t="0" r="0" b="0"/>
            <wp:docPr id="112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8"/>
                    <a:srcRect/>
                    <a:stretch>
                      <a:fillRect/>
                    </a:stretch>
                  </pic:blipFill>
                  <pic:spPr>
                    <a:xfrm>
                      <a:off x="0" y="0"/>
                      <a:ext cx="5877560" cy="3305810"/>
                    </a:xfrm>
                    <a:prstGeom prst="rect">
                      <a:avLst/>
                    </a:prstGeom>
                    <a:ln/>
                  </pic:spPr>
                </pic:pic>
              </a:graphicData>
            </a:graphic>
          </wp:inline>
        </w:drawing>
      </w:r>
    </w:p>
    <w:p w14:paraId="00000164" w14:textId="77777777" w:rsidR="00D656D1" w:rsidRDefault="00000000">
      <w:pPr>
        <w:pBdr>
          <w:top w:val="nil"/>
          <w:left w:val="nil"/>
          <w:bottom w:val="nil"/>
          <w:right w:val="nil"/>
          <w:between w:val="nil"/>
        </w:pBdr>
        <w:ind w:left="0" w:hanging="2"/>
        <w:jc w:val="center"/>
        <w:rPr>
          <w:rFonts w:ascii="Calibri" w:eastAsia="Calibri" w:hAnsi="Calibri" w:cs="Calibri"/>
          <w:b/>
          <w:color w:val="003399"/>
          <w:szCs w:val="20"/>
        </w:rPr>
      </w:pPr>
      <w:bookmarkStart w:id="38" w:name="_heading=h.qsh70q" w:colFirst="0" w:colLast="0"/>
      <w:bookmarkEnd w:id="38"/>
      <w:r>
        <w:rPr>
          <w:rFonts w:ascii="Calibri" w:eastAsia="Calibri" w:hAnsi="Calibri" w:cs="Calibri"/>
          <w:b/>
          <w:color w:val="003399"/>
          <w:szCs w:val="20"/>
        </w:rPr>
        <w:t>Figura 9: Secțiunile interfeței de configurare</w:t>
      </w:r>
    </w:p>
    <w:p w14:paraId="00000165" w14:textId="77777777" w:rsidR="00D656D1" w:rsidRDefault="00000000">
      <w:pPr>
        <w:pStyle w:val="Titlu2"/>
        <w:numPr>
          <w:ilvl w:val="2"/>
          <w:numId w:val="22"/>
        </w:numPr>
        <w:ind w:left="1" w:hanging="3"/>
      </w:pPr>
      <w:bookmarkStart w:id="39" w:name="_heading=h.thice83msz3y" w:colFirst="0" w:colLast="0"/>
      <w:bookmarkEnd w:id="39"/>
      <w:proofErr w:type="spellStart"/>
      <w:r>
        <w:t>Toolbar-ul</w:t>
      </w:r>
      <w:proofErr w:type="spellEnd"/>
      <w:r>
        <w:t xml:space="preserve"> principal (1)</w:t>
      </w:r>
    </w:p>
    <w:p w14:paraId="00000166" w14:textId="77777777" w:rsidR="00D656D1" w:rsidRDefault="00000000">
      <w:pPr>
        <w:ind w:left="0" w:hanging="2"/>
      </w:pPr>
      <w:proofErr w:type="spellStart"/>
      <w:r>
        <w:t>Toolbar-ul</w:t>
      </w:r>
      <w:proofErr w:type="spellEnd"/>
      <w:r>
        <w:t xml:space="preserve"> principal conține următoarele butoane:</w:t>
      </w:r>
    </w:p>
    <w:p w14:paraId="00000167" w14:textId="77777777" w:rsidR="00D656D1" w:rsidRDefault="00000000">
      <w:pPr>
        <w:numPr>
          <w:ilvl w:val="0"/>
          <w:numId w:val="28"/>
        </w:numPr>
        <w:ind w:left="0" w:hanging="2"/>
      </w:pPr>
      <w:r>
        <w:t xml:space="preserve">File – permite deschiderea, salvarea, descărcarea și încărcarea bazelor de date (denumite și proiecte) și închiderea aplicației </w:t>
      </w:r>
      <w:proofErr w:type="spellStart"/>
      <w:r>
        <w:t>Dashboard</w:t>
      </w:r>
      <w:proofErr w:type="spellEnd"/>
      <w:r>
        <w:t>.</w:t>
      </w:r>
    </w:p>
    <w:p w14:paraId="00000168" w14:textId="77777777" w:rsidR="00D656D1" w:rsidRDefault="00000000">
      <w:pPr>
        <w:numPr>
          <w:ilvl w:val="0"/>
          <w:numId w:val="28"/>
        </w:numPr>
        <w:ind w:left="0" w:hanging="2"/>
      </w:pPr>
      <w:r>
        <w:t>Edit – permite adăugarea de noi echipamente (atât slave, cât și master), adăugarea licenței, autorului și descrierii pentru o bază de date.</w:t>
      </w:r>
    </w:p>
    <w:p w14:paraId="00000169" w14:textId="77777777" w:rsidR="00D656D1" w:rsidRDefault="00000000">
      <w:pPr>
        <w:numPr>
          <w:ilvl w:val="0"/>
          <w:numId w:val="28"/>
        </w:numPr>
        <w:ind w:left="0" w:hanging="2"/>
      </w:pPr>
      <w:proofErr w:type="spellStart"/>
      <w:r>
        <w:t>Tools</w:t>
      </w:r>
      <w:proofErr w:type="spellEnd"/>
      <w:r>
        <w:t xml:space="preserve"> – permite schimbarea limbi curente a aplicației.</w:t>
      </w:r>
    </w:p>
    <w:p w14:paraId="0000016A" w14:textId="77777777" w:rsidR="00D656D1" w:rsidRDefault="00000000">
      <w:pPr>
        <w:numPr>
          <w:ilvl w:val="0"/>
          <w:numId w:val="28"/>
        </w:numPr>
        <w:ind w:left="0" w:hanging="2"/>
      </w:pPr>
      <w:proofErr w:type="spellStart"/>
      <w:r>
        <w:t>Help</w:t>
      </w:r>
      <w:proofErr w:type="spellEnd"/>
      <w:r>
        <w:t xml:space="preserve"> – oferă informații suplimentare despre aplicația </w:t>
      </w:r>
      <w:proofErr w:type="spellStart"/>
      <w:r>
        <w:t>Dashboard</w:t>
      </w:r>
      <w:proofErr w:type="spellEnd"/>
      <w:r>
        <w:t>.</w:t>
      </w:r>
    </w:p>
    <w:p w14:paraId="0000016B" w14:textId="77777777" w:rsidR="00D656D1" w:rsidRDefault="00000000">
      <w:pPr>
        <w:numPr>
          <w:ilvl w:val="0"/>
          <w:numId w:val="28"/>
        </w:numPr>
        <w:ind w:left="0" w:hanging="2"/>
      </w:pPr>
      <w:bookmarkStart w:id="40" w:name="_heading=h.3as4poj" w:colFirst="0" w:colLast="0"/>
      <w:bookmarkEnd w:id="40"/>
      <w:r>
        <w:t>Butoanele din partea dreaptă – permit minimizarea sau maximizarea ferestrei, precum și închiderea aplicației.</w:t>
      </w:r>
    </w:p>
    <w:p w14:paraId="0000016C" w14:textId="77777777" w:rsidR="00D656D1" w:rsidRDefault="00000000">
      <w:pPr>
        <w:pStyle w:val="Titlu2"/>
        <w:numPr>
          <w:ilvl w:val="2"/>
          <w:numId w:val="22"/>
        </w:numPr>
        <w:ind w:left="1" w:hanging="3"/>
      </w:pPr>
      <w:bookmarkStart w:id="41" w:name="_heading=h.8nnis92apne5" w:colFirst="0" w:colLast="0"/>
      <w:bookmarkEnd w:id="41"/>
      <w:proofErr w:type="spellStart"/>
      <w:r>
        <w:lastRenderedPageBreak/>
        <w:t>Toolbar-ul</w:t>
      </w:r>
      <w:proofErr w:type="spellEnd"/>
      <w:r>
        <w:t xml:space="preserve"> secundar (2)</w:t>
      </w:r>
    </w:p>
    <w:p w14:paraId="0000016D" w14:textId="77777777" w:rsidR="00D656D1" w:rsidRDefault="00000000">
      <w:pPr>
        <w:ind w:left="0" w:hanging="2"/>
      </w:pPr>
      <w:proofErr w:type="spellStart"/>
      <w:r>
        <w:t>Toolbar-ul</w:t>
      </w:r>
      <w:proofErr w:type="spellEnd"/>
      <w:r>
        <w:t xml:space="preserve"> secundar conține următoarele butoane:</w:t>
      </w:r>
    </w:p>
    <w:p w14:paraId="0000016E" w14:textId="77777777" w:rsidR="00D656D1" w:rsidRDefault="00000000">
      <w:pPr>
        <w:numPr>
          <w:ilvl w:val="0"/>
          <w:numId w:val="13"/>
        </w:numPr>
        <w:ind w:left="0" w:hanging="2"/>
      </w:pPr>
      <w:r>
        <w:t>New Project – deschide un tab nou, cu o bază de date goală (care respectă în mod implicit cea mai recentă versiune de bază de date existentă)</w:t>
      </w:r>
    </w:p>
    <w:p w14:paraId="0000016F" w14:textId="77777777" w:rsidR="00D656D1" w:rsidRDefault="00000000">
      <w:pPr>
        <w:numPr>
          <w:ilvl w:val="0"/>
          <w:numId w:val="13"/>
        </w:numPr>
        <w:ind w:left="0" w:hanging="2"/>
      </w:pPr>
      <w:r>
        <w:t>Open Project – deschide o nouă fereastră care permite navigarea prin structura de fișiere pentru selectarea unei baze de date pentru vizualizare sau editare.</w:t>
      </w:r>
    </w:p>
    <w:p w14:paraId="00000170" w14:textId="77777777" w:rsidR="00D656D1" w:rsidRDefault="00000000">
      <w:pPr>
        <w:numPr>
          <w:ilvl w:val="0"/>
          <w:numId w:val="13"/>
        </w:numPr>
        <w:ind w:left="0" w:hanging="2"/>
      </w:pPr>
      <w:bookmarkStart w:id="42" w:name="_heading=h.1pxezwc" w:colFirst="0" w:colLast="0"/>
      <w:bookmarkEnd w:id="42"/>
      <w:proofErr w:type="spellStart"/>
      <w:r>
        <w:t>Save</w:t>
      </w:r>
      <w:proofErr w:type="spellEnd"/>
      <w:r>
        <w:t xml:space="preserve"> Project – salvează configurația curentă în fișierul de baze de date deschis (dacă este vorba de un proiect nou-creat, o fereastră de navigare va permite selectarea destinației de salvare)</w:t>
      </w:r>
    </w:p>
    <w:p w14:paraId="00000171" w14:textId="77777777" w:rsidR="00D656D1" w:rsidRDefault="00000000">
      <w:pPr>
        <w:pStyle w:val="Titlu2"/>
        <w:numPr>
          <w:ilvl w:val="2"/>
          <w:numId w:val="22"/>
        </w:numPr>
        <w:ind w:left="1" w:hanging="3"/>
      </w:pPr>
      <w:bookmarkStart w:id="43" w:name="_heading=h.5ithy8tpkzg8" w:colFirst="0" w:colLast="0"/>
      <w:bookmarkEnd w:id="43"/>
      <w:r>
        <w:t>Lista de echipamente (3)</w:t>
      </w:r>
    </w:p>
    <w:p w14:paraId="00000172" w14:textId="77777777" w:rsidR="00D656D1" w:rsidRDefault="00000000">
      <w:pPr>
        <w:ind w:left="0" w:hanging="2"/>
      </w:pPr>
      <w:r>
        <w:t>În lista de echipamente, acestea sunt grupate în următoarele categorii:</w:t>
      </w:r>
    </w:p>
    <w:p w14:paraId="00000173" w14:textId="77777777" w:rsidR="00D656D1" w:rsidRDefault="00000000">
      <w:pPr>
        <w:numPr>
          <w:ilvl w:val="0"/>
          <w:numId w:val="14"/>
        </w:numPr>
        <w:ind w:left="0" w:hanging="2"/>
      </w:pPr>
      <w:proofErr w:type="spellStart"/>
      <w:r>
        <w:t>Command</w:t>
      </w:r>
      <w:proofErr w:type="spellEnd"/>
      <w:r>
        <w:t xml:space="preserve"> </w:t>
      </w:r>
      <w:proofErr w:type="spellStart"/>
      <w:r>
        <w:t>Centers</w:t>
      </w:r>
      <w:proofErr w:type="spellEnd"/>
      <w:r>
        <w:t xml:space="preserve"> – o listă a centrelor de comandă din baza de date</w:t>
      </w:r>
    </w:p>
    <w:p w14:paraId="00000174" w14:textId="77777777" w:rsidR="00D656D1" w:rsidRDefault="00000000">
      <w:pPr>
        <w:numPr>
          <w:ilvl w:val="0"/>
          <w:numId w:val="14"/>
        </w:numPr>
        <w:ind w:left="0" w:hanging="2"/>
      </w:pPr>
      <w:proofErr w:type="spellStart"/>
      <w:r>
        <w:t>Intelligent</w:t>
      </w:r>
      <w:proofErr w:type="spellEnd"/>
      <w:r>
        <w:t xml:space="preserve"> Electronic </w:t>
      </w:r>
      <w:proofErr w:type="spellStart"/>
      <w:r>
        <w:t>Device</w:t>
      </w:r>
      <w:proofErr w:type="spellEnd"/>
      <w:r>
        <w:t xml:space="preserve"> – o listă a tuturor IED-urilor din baza de date</w:t>
      </w:r>
    </w:p>
    <w:p w14:paraId="00000175" w14:textId="77777777" w:rsidR="00D656D1" w:rsidRDefault="00000000">
      <w:pPr>
        <w:numPr>
          <w:ilvl w:val="0"/>
          <w:numId w:val="14"/>
        </w:numPr>
        <w:ind w:left="0" w:hanging="2"/>
      </w:pPr>
      <w:bookmarkStart w:id="44" w:name="_heading=h.49x2ik5" w:colFirst="0" w:colLast="0"/>
      <w:bookmarkEnd w:id="44"/>
      <w:r>
        <w:t xml:space="preserve">Data Management Services – echipamentul de tip </w:t>
      </w:r>
      <w:proofErr w:type="spellStart"/>
      <w:r>
        <w:t>MultiDataMaster</w:t>
      </w:r>
      <w:proofErr w:type="spellEnd"/>
      <w:r>
        <w:t xml:space="preserve"> din baza de date.</w:t>
      </w:r>
    </w:p>
    <w:p w14:paraId="00000176" w14:textId="77777777" w:rsidR="00D656D1" w:rsidRDefault="00000000">
      <w:pPr>
        <w:pStyle w:val="Titlu2"/>
        <w:numPr>
          <w:ilvl w:val="2"/>
          <w:numId w:val="22"/>
        </w:numPr>
        <w:ind w:left="1" w:hanging="3"/>
      </w:pPr>
      <w:bookmarkStart w:id="45" w:name="_heading=h.f0tcc4vxru11" w:colFirst="0" w:colLast="0"/>
      <w:bookmarkEnd w:id="45"/>
      <w:r>
        <w:t>Setările echipamentelor (4)</w:t>
      </w:r>
    </w:p>
    <w:p w14:paraId="00000177" w14:textId="77777777" w:rsidR="00D656D1" w:rsidRDefault="00000000">
      <w:pPr>
        <w:ind w:left="0" w:hanging="2"/>
      </w:pPr>
      <w:r>
        <w:t>La selectarea unui echipament (fie el centru de comandă sau IED), secțiunea setărilor echipamentului va avea următoarele sub-meniuri:</w:t>
      </w:r>
    </w:p>
    <w:p w14:paraId="00000178" w14:textId="77777777" w:rsidR="00D656D1" w:rsidRDefault="00000000">
      <w:pPr>
        <w:numPr>
          <w:ilvl w:val="0"/>
          <w:numId w:val="15"/>
        </w:numPr>
        <w:ind w:left="0" w:hanging="2"/>
      </w:pPr>
      <w:r>
        <w:t xml:space="preserve">Unit </w:t>
      </w:r>
      <w:proofErr w:type="spellStart"/>
      <w:r>
        <w:t>info</w:t>
      </w:r>
      <w:proofErr w:type="spellEnd"/>
      <w:r>
        <w:t xml:space="preserve"> – conține informații despre echipamentul selectat (nume, </w:t>
      </w:r>
      <w:proofErr w:type="spellStart"/>
      <w:r>
        <w:t>numar</w:t>
      </w:r>
      <w:proofErr w:type="spellEnd"/>
      <w:r>
        <w:t xml:space="preserve"> canal, etc). Câmpurile editabile pot fi modificate conform noilor cerințe.</w:t>
      </w:r>
    </w:p>
    <w:p w14:paraId="00000179" w14:textId="77777777" w:rsidR="00D656D1" w:rsidRDefault="00000000">
      <w:pPr>
        <w:numPr>
          <w:ilvl w:val="0"/>
          <w:numId w:val="15"/>
        </w:numPr>
        <w:ind w:left="0" w:hanging="2"/>
      </w:pPr>
      <w:proofErr w:type="spellStart"/>
      <w:r>
        <w:t>Equipment</w:t>
      </w:r>
      <w:proofErr w:type="spellEnd"/>
      <w:r>
        <w:t xml:space="preserve"> </w:t>
      </w:r>
      <w:proofErr w:type="spellStart"/>
      <w:r>
        <w:t>Properties</w:t>
      </w:r>
      <w:proofErr w:type="spellEnd"/>
      <w:r>
        <w:t xml:space="preserve"> – informații adiționale despre echipamentul selectat și protocoalele de comunicare folosite. Fiecare câmp are un text de ajutor care va fi afișat atunci când treceți peste numele câmpului cu mouse-ul.</w:t>
      </w:r>
    </w:p>
    <w:p w14:paraId="0000017A" w14:textId="77777777" w:rsidR="00D656D1" w:rsidRDefault="00000000">
      <w:pPr>
        <w:numPr>
          <w:ilvl w:val="0"/>
          <w:numId w:val="15"/>
        </w:numPr>
        <w:ind w:left="0" w:hanging="2"/>
      </w:pPr>
      <w:bookmarkStart w:id="46" w:name="_heading=h.2p2csry" w:colFirst="0" w:colLast="0"/>
      <w:bookmarkEnd w:id="46"/>
      <w:r>
        <w:t xml:space="preserve">Channel </w:t>
      </w:r>
      <w:proofErr w:type="spellStart"/>
      <w:r>
        <w:t>Settings</w:t>
      </w:r>
      <w:proofErr w:type="spellEnd"/>
      <w:r>
        <w:t xml:space="preserve"> – informații despre canalul (Serial sau TCP) folosit de echipament pentru comunicare. </w:t>
      </w:r>
    </w:p>
    <w:p w14:paraId="0000017B" w14:textId="77777777" w:rsidR="00D656D1" w:rsidRDefault="00000000">
      <w:pPr>
        <w:pStyle w:val="Titlu2"/>
        <w:numPr>
          <w:ilvl w:val="2"/>
          <w:numId w:val="22"/>
        </w:numPr>
        <w:ind w:left="1" w:hanging="3"/>
      </w:pPr>
      <w:bookmarkStart w:id="47" w:name="_heading=h.f2jjkfrexn12" w:colFirst="0" w:colLast="0"/>
      <w:bookmarkEnd w:id="47"/>
      <w:r>
        <w:lastRenderedPageBreak/>
        <w:t>Tabelul de puncte (5)</w:t>
      </w:r>
    </w:p>
    <w:p w14:paraId="0000017C" w14:textId="77777777" w:rsidR="00D656D1" w:rsidRDefault="00000000">
      <w:pPr>
        <w:ind w:left="0" w:hanging="2"/>
      </w:pPr>
      <w:bookmarkStart w:id="48" w:name="_heading=h.147n2zr" w:colFirst="0" w:colLast="0"/>
      <w:bookmarkEnd w:id="48"/>
      <w:r>
        <w:t>Această secțiune conține o interfață tabelară care oferă informații despre punctele echipamentului selectat. Apăsând dublu-click pe un câmp al tabelului, celula selectată astfel devine editabilă și conținutul acesteia poate fi modificat fie prin selectarea unei opțiuni (atunci când câmpul respectiv are anumite restricții), fie prin modificarea manuală a informației.</w:t>
      </w:r>
    </w:p>
    <w:p w14:paraId="0000017D" w14:textId="77777777" w:rsidR="00D656D1" w:rsidRDefault="00000000">
      <w:pPr>
        <w:pStyle w:val="Titlu2"/>
        <w:numPr>
          <w:ilvl w:val="2"/>
          <w:numId w:val="22"/>
        </w:numPr>
        <w:ind w:left="1" w:hanging="3"/>
      </w:pPr>
      <w:bookmarkStart w:id="49" w:name="_heading=h.n8irdzjkmik6" w:colFirst="0" w:colLast="0"/>
      <w:bookmarkEnd w:id="49"/>
      <w:r>
        <w:t>Tabelul de erori (6)</w:t>
      </w:r>
    </w:p>
    <w:p w14:paraId="0000017E" w14:textId="77777777" w:rsidR="00D656D1" w:rsidRDefault="00000000">
      <w:pPr>
        <w:ind w:left="0" w:hanging="2"/>
      </w:pPr>
      <w:bookmarkStart w:id="50" w:name="_heading=h.3o7alnk" w:colFirst="0" w:colLast="0"/>
      <w:bookmarkEnd w:id="50"/>
      <w:r>
        <w:t>În acest tabel puteți vedea erorile de configurare ale unei baze de date. De exemplu: echipamente cu același nume, puncte duplicate etc.</w:t>
      </w:r>
    </w:p>
    <w:p w14:paraId="0000017F" w14:textId="77777777" w:rsidR="00D656D1" w:rsidRDefault="00000000">
      <w:pPr>
        <w:pStyle w:val="Titlu2"/>
        <w:numPr>
          <w:ilvl w:val="1"/>
          <w:numId w:val="22"/>
        </w:numPr>
        <w:ind w:left="1" w:hanging="3"/>
      </w:pPr>
      <w:bookmarkStart w:id="51" w:name="_heading=h.23ckvvd" w:colFirst="0" w:colLast="0"/>
      <w:bookmarkEnd w:id="51"/>
      <w:r>
        <w:t>Adăugarea de echipamente în baza de date</w:t>
      </w:r>
    </w:p>
    <w:p w14:paraId="00000180" w14:textId="77777777" w:rsidR="00D656D1" w:rsidRDefault="00000000">
      <w:pPr>
        <w:pStyle w:val="Titlu2"/>
        <w:numPr>
          <w:ilvl w:val="2"/>
          <w:numId w:val="22"/>
        </w:numPr>
        <w:ind w:left="1" w:hanging="3"/>
      </w:pPr>
      <w:bookmarkStart w:id="52" w:name="_heading=h.y46pdindci15" w:colFirst="0" w:colLast="0"/>
      <w:bookmarkEnd w:id="52"/>
      <w:r>
        <w:t xml:space="preserve">Centre de comandă: </w:t>
      </w:r>
    </w:p>
    <w:p w14:paraId="00000181" w14:textId="77777777" w:rsidR="00D656D1" w:rsidRDefault="00000000">
      <w:pPr>
        <w:ind w:left="0" w:hanging="2"/>
      </w:pPr>
      <w:r>
        <w:t xml:space="preserve">Pentru adăugarea unui nou echipament de tip </w:t>
      </w:r>
      <w:proofErr w:type="spellStart"/>
      <w:r>
        <w:t>Command</w:t>
      </w:r>
      <w:proofErr w:type="spellEnd"/>
      <w:r>
        <w:t xml:space="preserve"> Center, se poate selecta opțiunea </w:t>
      </w:r>
      <w:proofErr w:type="spellStart"/>
      <w:r>
        <w:t>Add</w:t>
      </w:r>
      <w:proofErr w:type="spellEnd"/>
      <w:r>
        <w:t xml:space="preserve"> Slave </w:t>
      </w:r>
      <w:proofErr w:type="spellStart"/>
      <w:r>
        <w:t>Device</w:t>
      </w:r>
      <w:proofErr w:type="spellEnd"/>
      <w:r>
        <w:t xml:space="preserve"> din meniul butonului Edit (din </w:t>
      </w:r>
      <w:proofErr w:type="spellStart"/>
      <w:r>
        <w:t>toolbar-ul</w:t>
      </w:r>
      <w:proofErr w:type="spellEnd"/>
      <w:r>
        <w:t xml:space="preserve"> principal). Ulterior, va fi necesară selectarea protocolului de comunicație al centrului de comandă, urmând să se poată configura și alte setări ale echipamentului în interfața ilustrată în Figura 10.</w:t>
      </w:r>
    </w:p>
    <w:p w14:paraId="00000182" w14:textId="77777777" w:rsidR="00D656D1" w:rsidRDefault="00000000">
      <w:pPr>
        <w:ind w:left="0" w:hanging="2"/>
      </w:pPr>
      <w:r>
        <w:t xml:space="preserve">Alternativ, un echipament nou poate fi adăugat și apăsând dreapta-click pe secțiunea </w:t>
      </w:r>
      <w:proofErr w:type="spellStart"/>
      <w:r>
        <w:t>Command</w:t>
      </w:r>
      <w:proofErr w:type="spellEnd"/>
      <w:r>
        <w:t xml:space="preserve"> Center a listei de echipamente și apoi prin apăsarea butonului </w:t>
      </w:r>
      <w:proofErr w:type="spellStart"/>
      <w:r>
        <w:t>Add</w:t>
      </w:r>
      <w:proofErr w:type="spellEnd"/>
      <w:r>
        <w:t xml:space="preserve"> </w:t>
      </w:r>
      <w:proofErr w:type="spellStart"/>
      <w:r>
        <w:t>Device</w:t>
      </w:r>
      <w:proofErr w:type="spellEnd"/>
      <w:r>
        <w:t xml:space="preserve">. Ulterior, protocolul poate fi selectat din </w:t>
      </w:r>
      <w:proofErr w:type="spellStart"/>
      <w:r>
        <w:t>submeniul</w:t>
      </w:r>
      <w:proofErr w:type="spellEnd"/>
      <w:r>
        <w:t xml:space="preserve"> </w:t>
      </w:r>
      <w:proofErr w:type="spellStart"/>
      <w:r>
        <w:t>Equipment</w:t>
      </w:r>
      <w:proofErr w:type="spellEnd"/>
      <w:r>
        <w:t xml:space="preserve"> </w:t>
      </w:r>
      <w:proofErr w:type="spellStart"/>
      <w:r>
        <w:t>Process</w:t>
      </w:r>
      <w:proofErr w:type="spellEnd"/>
      <w:r>
        <w:t>.</w:t>
      </w:r>
    </w:p>
    <w:p w14:paraId="00000183" w14:textId="77777777" w:rsidR="00D656D1" w:rsidRDefault="00000000">
      <w:pPr>
        <w:ind w:left="0" w:hanging="2"/>
      </w:pPr>
      <w:bookmarkStart w:id="53" w:name="_heading=h.ihv636" w:colFirst="0" w:colLast="0"/>
      <w:bookmarkEnd w:id="53"/>
      <w:r>
        <w:rPr>
          <w:noProof/>
        </w:rPr>
        <w:lastRenderedPageBreak/>
        <w:drawing>
          <wp:inline distT="0" distB="0" distL="114300" distR="114300" wp14:anchorId="7C02E5E4" wp14:editId="163A6879">
            <wp:extent cx="5866765" cy="3149600"/>
            <wp:effectExtent l="0" t="0" r="0" b="0"/>
            <wp:docPr id="113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9"/>
                    <a:srcRect/>
                    <a:stretch>
                      <a:fillRect/>
                    </a:stretch>
                  </pic:blipFill>
                  <pic:spPr>
                    <a:xfrm>
                      <a:off x="0" y="0"/>
                      <a:ext cx="5866765" cy="3149600"/>
                    </a:xfrm>
                    <a:prstGeom prst="rect">
                      <a:avLst/>
                    </a:prstGeom>
                    <a:ln/>
                  </pic:spPr>
                </pic:pic>
              </a:graphicData>
            </a:graphic>
          </wp:inline>
        </w:drawing>
      </w:r>
    </w:p>
    <w:p w14:paraId="00000184" w14:textId="77777777" w:rsidR="00D656D1" w:rsidRDefault="00000000">
      <w:pPr>
        <w:pBdr>
          <w:top w:val="nil"/>
          <w:left w:val="nil"/>
          <w:bottom w:val="nil"/>
          <w:right w:val="nil"/>
          <w:between w:val="nil"/>
        </w:pBdr>
        <w:ind w:left="0" w:hanging="2"/>
        <w:jc w:val="center"/>
        <w:rPr>
          <w:rFonts w:ascii="Calibri" w:eastAsia="Calibri" w:hAnsi="Calibri" w:cs="Calibri"/>
          <w:b/>
          <w:color w:val="003399"/>
          <w:szCs w:val="20"/>
        </w:rPr>
      </w:pPr>
      <w:r>
        <w:rPr>
          <w:rFonts w:ascii="Calibri" w:eastAsia="Calibri" w:hAnsi="Calibri" w:cs="Calibri"/>
          <w:b/>
          <w:color w:val="003399"/>
          <w:szCs w:val="20"/>
        </w:rPr>
        <w:t>Figura 10</w:t>
      </w:r>
      <w:r>
        <w:rPr>
          <w:rFonts w:ascii="Calibri" w:eastAsia="Calibri" w:hAnsi="Calibri" w:cs="Calibri"/>
          <w:color w:val="003399"/>
          <w:szCs w:val="20"/>
        </w:rPr>
        <w:t>: Adăugarea unui nou centru de comandă (</w:t>
      </w:r>
      <w:proofErr w:type="spellStart"/>
      <w:r>
        <w:rPr>
          <w:rFonts w:ascii="Calibri" w:eastAsia="Calibri" w:hAnsi="Calibri" w:cs="Calibri"/>
          <w:color w:val="003399"/>
          <w:szCs w:val="20"/>
        </w:rPr>
        <w:t>Command</w:t>
      </w:r>
      <w:proofErr w:type="spellEnd"/>
      <w:r>
        <w:rPr>
          <w:rFonts w:ascii="Calibri" w:eastAsia="Calibri" w:hAnsi="Calibri" w:cs="Calibri"/>
          <w:color w:val="003399"/>
          <w:szCs w:val="20"/>
        </w:rPr>
        <w:t xml:space="preserve"> Center)</w:t>
      </w:r>
    </w:p>
    <w:p w14:paraId="00000185" w14:textId="77777777" w:rsidR="00D656D1" w:rsidRDefault="00D656D1">
      <w:pPr>
        <w:ind w:left="0" w:hanging="2"/>
      </w:pPr>
    </w:p>
    <w:p w14:paraId="00000186" w14:textId="77777777" w:rsidR="00D656D1" w:rsidRDefault="00D656D1">
      <w:pPr>
        <w:ind w:left="0" w:hanging="2"/>
      </w:pPr>
    </w:p>
    <w:p w14:paraId="00000187" w14:textId="77777777" w:rsidR="00D656D1" w:rsidRDefault="00000000">
      <w:pPr>
        <w:ind w:left="0" w:hanging="2"/>
      </w:pPr>
      <w:r>
        <w:t>Câmpurile editabile din interfața prezentată în Figura 10 sunt:</w:t>
      </w:r>
    </w:p>
    <w:p w14:paraId="00000188" w14:textId="77777777" w:rsidR="00D656D1" w:rsidRDefault="00000000">
      <w:pPr>
        <w:numPr>
          <w:ilvl w:val="0"/>
          <w:numId w:val="19"/>
        </w:numPr>
        <w:ind w:left="0" w:hanging="2"/>
      </w:pPr>
      <w:proofErr w:type="spellStart"/>
      <w:r>
        <w:t>Equipment</w:t>
      </w:r>
      <w:proofErr w:type="spellEnd"/>
      <w:r>
        <w:t xml:space="preserve"> </w:t>
      </w:r>
      <w:proofErr w:type="spellStart"/>
      <w:r>
        <w:t>Name</w:t>
      </w:r>
      <w:proofErr w:type="spellEnd"/>
      <w:r>
        <w:t xml:space="preserve"> – numele echipamentului, folosit pentru identificarea ușoară în momentul configurării bazei de date;</w:t>
      </w:r>
    </w:p>
    <w:p w14:paraId="00000189" w14:textId="77777777" w:rsidR="00D656D1" w:rsidRDefault="00000000">
      <w:pPr>
        <w:numPr>
          <w:ilvl w:val="0"/>
          <w:numId w:val="19"/>
        </w:numPr>
        <w:ind w:left="0" w:hanging="2"/>
      </w:pPr>
      <w:sdt>
        <w:sdtPr>
          <w:tag w:val="goog_rdk_4"/>
          <w:id w:val="-271324949"/>
        </w:sdtPr>
        <w:sdtContent>
          <w:commentRangeStart w:id="54"/>
        </w:sdtContent>
      </w:sdt>
      <w:proofErr w:type="spellStart"/>
      <w:r>
        <w:t>Equipment</w:t>
      </w:r>
      <w:proofErr w:type="spellEnd"/>
      <w:r>
        <w:t xml:space="preserve"> </w:t>
      </w:r>
      <w:proofErr w:type="spellStart"/>
      <w:r>
        <w:t>Process</w:t>
      </w:r>
      <w:proofErr w:type="spellEnd"/>
      <w:r>
        <w:t xml:space="preserve"> – protocolul de comunicație folosit de centrul de comandă. Selecția se face dintr-un sub-meniu;</w:t>
      </w:r>
      <w:commentRangeEnd w:id="54"/>
      <w:r>
        <w:commentReference w:id="54"/>
      </w:r>
    </w:p>
    <w:p w14:paraId="0000018A" w14:textId="77777777" w:rsidR="00D656D1" w:rsidRDefault="00000000">
      <w:pPr>
        <w:numPr>
          <w:ilvl w:val="0"/>
          <w:numId w:val="19"/>
        </w:numPr>
        <w:ind w:left="0" w:hanging="2"/>
      </w:pPr>
      <w:proofErr w:type="spellStart"/>
      <w:r>
        <w:t>Equipment</w:t>
      </w:r>
      <w:proofErr w:type="spellEnd"/>
      <w:r>
        <w:t xml:space="preserve"> </w:t>
      </w:r>
      <w:proofErr w:type="spellStart"/>
      <w:r>
        <w:t>Description</w:t>
      </w:r>
      <w:proofErr w:type="spellEnd"/>
      <w:r>
        <w:t xml:space="preserve"> – (opțional) câteva cuvinte care explică scopul sau funcția respectivului echipament;</w:t>
      </w:r>
    </w:p>
    <w:p w14:paraId="0000018B" w14:textId="77777777" w:rsidR="00D656D1" w:rsidRDefault="00000000">
      <w:pPr>
        <w:numPr>
          <w:ilvl w:val="0"/>
          <w:numId w:val="19"/>
        </w:numPr>
        <w:ind w:left="0" w:hanging="2"/>
      </w:pPr>
      <w:proofErr w:type="spellStart"/>
      <w:r>
        <w:t>Equipment</w:t>
      </w:r>
      <w:proofErr w:type="spellEnd"/>
      <w:r>
        <w:t xml:space="preserve"> Active – bifa din acest câmp reprezintă faptul că echipamentul este activ. Debifarea căsuței este echivalentul dezactivării echipamentului;</w:t>
      </w:r>
    </w:p>
    <w:p w14:paraId="0000018C" w14:textId="77777777" w:rsidR="00D656D1" w:rsidRDefault="00000000">
      <w:pPr>
        <w:numPr>
          <w:ilvl w:val="0"/>
          <w:numId w:val="19"/>
        </w:numPr>
        <w:ind w:left="0" w:hanging="2"/>
      </w:pPr>
      <w:proofErr w:type="spellStart"/>
      <w:r>
        <w:t>Use</w:t>
      </w:r>
      <w:proofErr w:type="spellEnd"/>
      <w:r>
        <w:t xml:space="preserve"> </w:t>
      </w:r>
      <w:proofErr w:type="spellStart"/>
      <w:r>
        <w:t>Existing</w:t>
      </w:r>
      <w:proofErr w:type="spellEnd"/>
      <w:r>
        <w:t xml:space="preserve"> Channel – bifarea acestui câmp oferă opțiunea de a selecta un canal de comunicație configurat anterior dintr-un sub-meniu. Debifarea acestui câmp presupune configurarea unui nou canal de comunicație.</w:t>
      </w:r>
    </w:p>
    <w:p w14:paraId="0000018D" w14:textId="77777777" w:rsidR="00D656D1" w:rsidRDefault="00000000">
      <w:pPr>
        <w:numPr>
          <w:ilvl w:val="0"/>
          <w:numId w:val="19"/>
        </w:numPr>
        <w:ind w:left="0" w:hanging="2"/>
      </w:pPr>
      <w:r>
        <w:lastRenderedPageBreak/>
        <w:t>Opțiunile pentru configurarea unui canal de comunicație nou sunt:</w:t>
      </w:r>
    </w:p>
    <w:p w14:paraId="0000018E" w14:textId="77777777" w:rsidR="00D656D1" w:rsidRDefault="00000000">
      <w:pPr>
        <w:numPr>
          <w:ilvl w:val="1"/>
          <w:numId w:val="19"/>
        </w:numPr>
        <w:ind w:left="0" w:hanging="2"/>
      </w:pPr>
      <w:sdt>
        <w:sdtPr>
          <w:tag w:val="goog_rdk_5"/>
          <w:id w:val="264350489"/>
        </w:sdtPr>
        <w:sdtContent>
          <w:commentRangeStart w:id="55"/>
        </w:sdtContent>
      </w:sdt>
      <w:r>
        <w:t xml:space="preserve">Channel </w:t>
      </w:r>
      <w:proofErr w:type="spellStart"/>
      <w:r>
        <w:t>Type</w:t>
      </w:r>
      <w:proofErr w:type="spellEnd"/>
      <w:r>
        <w:t xml:space="preserve"> – dintr-un sub-meniu, poate fi selectat tipul canalului de comunicație. Acesta poate fi TCP sau Serial. În funcție de opțiunea aleasă, există anumite câmpuri specifice care trebuie completate (ilustrate în Figura 11);</w:t>
      </w:r>
      <w:commentRangeEnd w:id="55"/>
      <w:r>
        <w:commentReference w:id="55"/>
      </w:r>
    </w:p>
    <w:p w14:paraId="0000018F" w14:textId="77777777" w:rsidR="00D656D1" w:rsidRDefault="00000000">
      <w:pPr>
        <w:numPr>
          <w:ilvl w:val="1"/>
          <w:numId w:val="19"/>
        </w:numPr>
        <w:ind w:left="0" w:hanging="2"/>
      </w:pPr>
      <w:r>
        <w:t xml:space="preserve">Channel </w:t>
      </w:r>
      <w:proofErr w:type="spellStart"/>
      <w:r>
        <w:t>Description</w:t>
      </w:r>
      <w:proofErr w:type="spellEnd"/>
      <w:r>
        <w:t xml:space="preserve"> – (opțional) câteva cuvinte care ajută la identificarea canalului și a scopului acestuia.</w:t>
      </w:r>
    </w:p>
    <w:p w14:paraId="00000190" w14:textId="77777777" w:rsidR="00D656D1" w:rsidRDefault="00000000">
      <w:pPr>
        <w:ind w:left="0" w:hanging="2"/>
        <w:jc w:val="center"/>
      </w:pPr>
      <w:r>
        <w:rPr>
          <w:noProof/>
        </w:rPr>
        <w:drawing>
          <wp:inline distT="0" distB="0" distL="114300" distR="114300" wp14:anchorId="59C69B2F" wp14:editId="333C40E0">
            <wp:extent cx="4105910" cy="876300"/>
            <wp:effectExtent l="0" t="0" r="0" b="0"/>
            <wp:docPr id="113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0"/>
                    <a:srcRect/>
                    <a:stretch>
                      <a:fillRect/>
                    </a:stretch>
                  </pic:blipFill>
                  <pic:spPr>
                    <a:xfrm>
                      <a:off x="0" y="0"/>
                      <a:ext cx="4105910" cy="876300"/>
                    </a:xfrm>
                    <a:prstGeom prst="rect">
                      <a:avLst/>
                    </a:prstGeom>
                    <a:ln/>
                  </pic:spPr>
                </pic:pic>
              </a:graphicData>
            </a:graphic>
          </wp:inline>
        </w:drawing>
      </w:r>
    </w:p>
    <w:p w14:paraId="00000191" w14:textId="77777777" w:rsidR="00D656D1" w:rsidRDefault="00000000">
      <w:pPr>
        <w:ind w:left="0" w:hanging="2"/>
        <w:jc w:val="center"/>
      </w:pPr>
      <w:bookmarkStart w:id="56" w:name="_heading=h.32hioqz" w:colFirst="0" w:colLast="0"/>
      <w:bookmarkEnd w:id="56"/>
      <w:r>
        <w:rPr>
          <w:noProof/>
        </w:rPr>
        <w:drawing>
          <wp:inline distT="0" distB="0" distL="114300" distR="114300" wp14:anchorId="2991B34F" wp14:editId="5598A0AF">
            <wp:extent cx="4144010" cy="571500"/>
            <wp:effectExtent l="0" t="0" r="0" b="0"/>
            <wp:docPr id="113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1"/>
                    <a:srcRect/>
                    <a:stretch>
                      <a:fillRect/>
                    </a:stretch>
                  </pic:blipFill>
                  <pic:spPr>
                    <a:xfrm>
                      <a:off x="0" y="0"/>
                      <a:ext cx="4144010" cy="571500"/>
                    </a:xfrm>
                    <a:prstGeom prst="rect">
                      <a:avLst/>
                    </a:prstGeom>
                    <a:ln/>
                  </pic:spPr>
                </pic:pic>
              </a:graphicData>
            </a:graphic>
          </wp:inline>
        </w:drawing>
      </w:r>
    </w:p>
    <w:p w14:paraId="00000192" w14:textId="77777777" w:rsidR="00D656D1" w:rsidRDefault="00000000">
      <w:pPr>
        <w:pBdr>
          <w:top w:val="nil"/>
          <w:left w:val="nil"/>
          <w:bottom w:val="nil"/>
          <w:right w:val="nil"/>
          <w:between w:val="nil"/>
        </w:pBdr>
        <w:ind w:left="0" w:hanging="2"/>
        <w:jc w:val="center"/>
        <w:rPr>
          <w:rFonts w:ascii="Calibri" w:eastAsia="Calibri" w:hAnsi="Calibri" w:cs="Calibri"/>
          <w:b/>
          <w:color w:val="003399"/>
          <w:szCs w:val="20"/>
        </w:rPr>
      </w:pPr>
      <w:r>
        <w:rPr>
          <w:rFonts w:ascii="Calibri" w:eastAsia="Calibri" w:hAnsi="Calibri" w:cs="Calibri"/>
          <w:b/>
          <w:color w:val="003399"/>
          <w:szCs w:val="20"/>
        </w:rPr>
        <w:t>Figura 11: Setările pentru conexiunile serială respectiv TCP</w:t>
      </w:r>
    </w:p>
    <w:p w14:paraId="00000193" w14:textId="77777777" w:rsidR="00D656D1" w:rsidRDefault="00D656D1">
      <w:pPr>
        <w:ind w:left="0" w:hanging="2"/>
      </w:pPr>
    </w:p>
    <w:p w14:paraId="00000194" w14:textId="77777777" w:rsidR="00D656D1" w:rsidRDefault="00000000">
      <w:pPr>
        <w:numPr>
          <w:ilvl w:val="0"/>
          <w:numId w:val="8"/>
        </w:numPr>
        <w:ind w:left="0" w:hanging="2"/>
      </w:pPr>
      <w:r>
        <w:t>Opțiunea Serial Channel are următorii parametrii editabili (fiecare parametru are un set fix de valori posibile, prezentate în sub-meniuri):</w:t>
      </w:r>
    </w:p>
    <w:p w14:paraId="00000195" w14:textId="77777777" w:rsidR="00D656D1" w:rsidRDefault="00000000">
      <w:pPr>
        <w:numPr>
          <w:ilvl w:val="1"/>
          <w:numId w:val="8"/>
        </w:numPr>
        <w:ind w:left="0" w:hanging="2"/>
      </w:pPr>
      <w:r>
        <w:t>BAUDRATE – viteza conexiunii (măsurată în biți/secundă);</w:t>
      </w:r>
    </w:p>
    <w:p w14:paraId="00000196" w14:textId="77777777" w:rsidR="00D656D1" w:rsidRDefault="00000000">
      <w:pPr>
        <w:numPr>
          <w:ilvl w:val="1"/>
          <w:numId w:val="8"/>
        </w:numPr>
        <w:ind w:left="0" w:hanging="2"/>
      </w:pPr>
      <w:r>
        <w:t>DATABITS – numărul de biți ai unui caracter;</w:t>
      </w:r>
    </w:p>
    <w:p w14:paraId="00000197" w14:textId="77777777" w:rsidR="00D656D1" w:rsidRDefault="00000000">
      <w:pPr>
        <w:numPr>
          <w:ilvl w:val="1"/>
          <w:numId w:val="8"/>
        </w:numPr>
        <w:ind w:left="0" w:hanging="2"/>
      </w:pPr>
      <w:r>
        <w:t>STOPBITS – numărul de biți folosiți pentru identificarea finalului unui caracter;</w:t>
      </w:r>
    </w:p>
    <w:p w14:paraId="00000198" w14:textId="77777777" w:rsidR="00D656D1" w:rsidRDefault="00000000">
      <w:pPr>
        <w:numPr>
          <w:ilvl w:val="1"/>
          <w:numId w:val="8"/>
        </w:numPr>
        <w:ind w:left="0" w:hanging="2"/>
      </w:pPr>
      <w:r>
        <w:t>PARITY – o metodă folosită pentru detectarea erorilor de comunicație;</w:t>
      </w:r>
    </w:p>
    <w:p w14:paraId="00000199" w14:textId="77777777" w:rsidR="00D656D1" w:rsidRDefault="00000000">
      <w:pPr>
        <w:numPr>
          <w:ilvl w:val="1"/>
          <w:numId w:val="8"/>
        </w:numPr>
        <w:ind w:left="0" w:hanging="2"/>
      </w:pPr>
      <w:r>
        <w:t>RTSCONTROL – o metodă folosită pentru a garanta faptul că viteza de transmisie nu este mai mare decât viteza la care receptorul poate procesa datele primite;</w:t>
      </w:r>
    </w:p>
    <w:p w14:paraId="0000019A" w14:textId="77777777" w:rsidR="00D656D1" w:rsidRDefault="00000000">
      <w:pPr>
        <w:numPr>
          <w:ilvl w:val="1"/>
          <w:numId w:val="8"/>
        </w:numPr>
        <w:ind w:left="0" w:hanging="2"/>
      </w:pPr>
      <w:r>
        <w:t>PORT – portul folosit de echipament pentru comunicare.</w:t>
      </w:r>
    </w:p>
    <w:p w14:paraId="0000019B" w14:textId="77777777" w:rsidR="00D656D1" w:rsidRDefault="00000000">
      <w:pPr>
        <w:ind w:left="0" w:hanging="2"/>
      </w:pPr>
      <w:r>
        <w:t>Pentru realizarea conexiunii, acești parametri trebuie să fie identici la ambele capete ale canalului de comunicație. Prin urmare, configurarea lor se face în funcție de echipamentul de comandă care va fi conectat la ES200.</w:t>
      </w:r>
    </w:p>
    <w:p w14:paraId="0000019C" w14:textId="77777777" w:rsidR="00D656D1" w:rsidRDefault="00000000">
      <w:pPr>
        <w:numPr>
          <w:ilvl w:val="0"/>
          <w:numId w:val="8"/>
        </w:numPr>
        <w:ind w:left="0" w:hanging="2"/>
      </w:pPr>
      <w:r>
        <w:lastRenderedPageBreak/>
        <w:t>Opțiunea TCP Channel are următorii parametri editabili:</w:t>
      </w:r>
    </w:p>
    <w:p w14:paraId="0000019D" w14:textId="77777777" w:rsidR="00D656D1" w:rsidRDefault="00000000">
      <w:pPr>
        <w:numPr>
          <w:ilvl w:val="1"/>
          <w:numId w:val="8"/>
        </w:numPr>
        <w:ind w:left="0" w:hanging="2"/>
      </w:pPr>
      <w:r>
        <w:t xml:space="preserve">IP – adresa IP a echipamentului (nu este obligatorie completarea adresei IP a centrului de comanda - recomandam ca acest </w:t>
      </w:r>
      <w:proofErr w:type="spellStart"/>
      <w:r>
        <w:t>camp</w:t>
      </w:r>
      <w:proofErr w:type="spellEnd"/>
      <w:r>
        <w:t xml:space="preserve"> sa </w:t>
      </w:r>
      <w:proofErr w:type="spellStart"/>
      <w:r>
        <w:t>ramana</w:t>
      </w:r>
      <w:proofErr w:type="spellEnd"/>
      <w:r>
        <w:t xml:space="preserve"> necompletat);</w:t>
      </w:r>
    </w:p>
    <w:p w14:paraId="0000019E" w14:textId="77777777" w:rsidR="00D656D1" w:rsidRDefault="00000000">
      <w:pPr>
        <w:numPr>
          <w:ilvl w:val="1"/>
          <w:numId w:val="8"/>
        </w:numPr>
        <w:ind w:left="0" w:hanging="2"/>
      </w:pPr>
      <w:r>
        <w:t>PORT – portul folosit de echipament pentru comunicația TCP</w:t>
      </w:r>
    </w:p>
    <w:p w14:paraId="0000019F" w14:textId="77777777" w:rsidR="00D656D1" w:rsidRDefault="00000000">
      <w:pPr>
        <w:ind w:left="0" w:hanging="2"/>
      </w:pPr>
      <w:r>
        <w:t xml:space="preserve">Toate aceste setări pot fi editate și după crearea echipamentului. Pentru modificări ulterioare, se selectează echipamentul care trebui editat și se modifică setările sale din secțiunea </w:t>
      </w:r>
      <w:proofErr w:type="spellStart"/>
      <w:r>
        <w:t>Equipment</w:t>
      </w:r>
      <w:proofErr w:type="spellEnd"/>
      <w:r>
        <w:t xml:space="preserve"> </w:t>
      </w:r>
      <w:proofErr w:type="spellStart"/>
      <w:r>
        <w:t>Settings</w:t>
      </w:r>
      <w:proofErr w:type="spellEnd"/>
      <w:r>
        <w:t>, după cum este ilustrat în Figura 12.</w:t>
      </w:r>
    </w:p>
    <w:bookmarkStart w:id="57" w:name="_heading=h.1hmsyys" w:colFirst="0" w:colLast="0"/>
    <w:bookmarkEnd w:id="57"/>
    <w:p w14:paraId="000001A0" w14:textId="77777777" w:rsidR="00D656D1" w:rsidRDefault="00000000">
      <w:pPr>
        <w:ind w:left="0" w:hanging="2"/>
        <w:jc w:val="left"/>
      </w:pPr>
      <w:sdt>
        <w:sdtPr>
          <w:tag w:val="goog_rdk_6"/>
          <w:id w:val="376905179"/>
        </w:sdtPr>
        <w:sdtContent>
          <w:commentRangeStart w:id="58"/>
        </w:sdtContent>
      </w:sdt>
      <w:r>
        <w:rPr>
          <w:noProof/>
        </w:rPr>
        <w:drawing>
          <wp:inline distT="0" distB="0" distL="114300" distR="114300" wp14:anchorId="5B59423F" wp14:editId="0A4F6194">
            <wp:extent cx="5875020" cy="3141345"/>
            <wp:effectExtent l="0" t="0" r="0" b="0"/>
            <wp:docPr id="113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7"/>
                    <a:srcRect/>
                    <a:stretch>
                      <a:fillRect/>
                    </a:stretch>
                  </pic:blipFill>
                  <pic:spPr>
                    <a:xfrm>
                      <a:off x="0" y="0"/>
                      <a:ext cx="5875020" cy="3141345"/>
                    </a:xfrm>
                    <a:prstGeom prst="rect">
                      <a:avLst/>
                    </a:prstGeom>
                    <a:ln/>
                  </pic:spPr>
                </pic:pic>
              </a:graphicData>
            </a:graphic>
          </wp:inline>
        </w:drawing>
      </w:r>
      <w:commentRangeEnd w:id="58"/>
      <w:r>
        <w:commentReference w:id="58"/>
      </w:r>
      <w:r>
        <w:rPr>
          <w:noProof/>
        </w:rPr>
        <mc:AlternateContent>
          <mc:Choice Requires="wpg">
            <w:drawing>
              <wp:anchor distT="0" distB="0" distL="114300" distR="114300" simplePos="0" relativeHeight="251656704" behindDoc="0" locked="0" layoutInCell="1" hidden="0" allowOverlap="1" wp14:anchorId="225F1374" wp14:editId="347A14D2">
                <wp:simplePos x="0" y="0"/>
                <wp:positionH relativeFrom="column">
                  <wp:posOffset>1155700</wp:posOffset>
                </wp:positionH>
                <wp:positionV relativeFrom="paragraph">
                  <wp:posOffset>965200</wp:posOffset>
                </wp:positionV>
                <wp:extent cx="1734820" cy="1273810"/>
                <wp:effectExtent l="0" t="0" r="0" b="0"/>
                <wp:wrapNone/>
                <wp:docPr id="1058" name="Straight Arrow Connector 1058"/>
                <wp:cNvGraphicFramePr/>
                <a:graphic xmlns:a="http://schemas.openxmlformats.org/drawingml/2006/main">
                  <a:graphicData uri="http://schemas.microsoft.com/office/word/2010/wordprocessingShape">
                    <wps:wsp>
                      <wps:cNvCnPr/>
                      <wps:spPr>
                        <a:xfrm rot="10800000">
                          <a:off x="4491290" y="3155795"/>
                          <a:ext cx="1709420" cy="1248410"/>
                        </a:xfrm>
                        <a:prstGeom prst="straightConnector1">
                          <a:avLst/>
                        </a:prstGeom>
                        <a:solidFill>
                          <a:srgbClr val="FFFFFF"/>
                        </a:solidFill>
                        <a:ln w="25400" cap="flat" cmpd="sng">
                          <a:solidFill>
                            <a:srgbClr val="C00000"/>
                          </a:solidFill>
                          <a:prstDash val="solid"/>
                          <a:miter lim="800000"/>
                          <a:headEnd type="none" w="med" len="med"/>
                          <a:tailEnd type="triangle" w="med" len="med"/>
                        </a:ln>
                      </wps:spPr>
                      <wps:bodyPr/>
                    </wps:wsp>
                  </a:graphicData>
                </a:graphic>
              </wp:anchor>
            </w:drawing>
          </mc:Choice>
          <mc:Fallback xmlns:w16du="http://schemas.microsoft.com/office/word/2023/wordml/word16du"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1155700</wp:posOffset>
                </wp:positionH>
                <wp:positionV relativeFrom="paragraph">
                  <wp:posOffset>965200</wp:posOffset>
                </wp:positionV>
                <wp:extent cx="1734820" cy="1273810"/>
                <wp:effectExtent b="0" l="0" r="0" t="0"/>
                <wp:wrapNone/>
                <wp:docPr id="1058" name="image84.png"/>
                <a:graphic>
                  <a:graphicData uri="http://schemas.openxmlformats.org/drawingml/2006/picture">
                    <pic:pic>
                      <pic:nvPicPr>
                        <pic:cNvPr id="0" name="image84.png"/>
                        <pic:cNvPicPr preferRelativeResize="0"/>
                      </pic:nvPicPr>
                      <pic:blipFill>
                        <a:blip r:embed="rId37"/>
                        <a:srcRect/>
                        <a:stretch>
                          <a:fillRect/>
                        </a:stretch>
                      </pic:blipFill>
                      <pic:spPr>
                        <a:xfrm>
                          <a:off x="0" y="0"/>
                          <a:ext cx="1734820" cy="1273810"/>
                        </a:xfrm>
                        <a:prstGeom prst="rect"/>
                        <a:ln/>
                      </pic:spPr>
                    </pic:pic>
                  </a:graphicData>
                </a:graphic>
              </wp:anchor>
            </w:drawing>
          </mc:Fallback>
        </mc:AlternateContent>
      </w:r>
      <w:r>
        <w:rPr>
          <w:noProof/>
        </w:rPr>
        <mc:AlternateContent>
          <mc:Choice Requires="wpg">
            <w:drawing>
              <wp:anchor distT="0" distB="0" distL="114300" distR="114300" simplePos="0" relativeHeight="251657728" behindDoc="0" locked="0" layoutInCell="1" hidden="0" allowOverlap="1" wp14:anchorId="4A7D814C" wp14:editId="4BD6259D">
                <wp:simplePos x="0" y="0"/>
                <wp:positionH relativeFrom="column">
                  <wp:posOffset>1955800</wp:posOffset>
                </wp:positionH>
                <wp:positionV relativeFrom="paragraph">
                  <wp:posOffset>2374900</wp:posOffset>
                </wp:positionV>
                <wp:extent cx="934720" cy="204470"/>
                <wp:effectExtent l="0" t="0" r="0" b="0"/>
                <wp:wrapNone/>
                <wp:docPr id="1057" name="Straight Arrow Connector 1057"/>
                <wp:cNvGraphicFramePr/>
                <a:graphic xmlns:a="http://schemas.openxmlformats.org/drawingml/2006/main">
                  <a:graphicData uri="http://schemas.microsoft.com/office/word/2010/wordprocessingShape">
                    <wps:wsp>
                      <wps:cNvCnPr/>
                      <wps:spPr>
                        <a:xfrm rot="10800000">
                          <a:off x="4891340" y="3690465"/>
                          <a:ext cx="909320" cy="179070"/>
                        </a:xfrm>
                        <a:prstGeom prst="straightConnector1">
                          <a:avLst/>
                        </a:prstGeom>
                        <a:solidFill>
                          <a:srgbClr val="FFFFFF"/>
                        </a:solidFill>
                        <a:ln w="25400" cap="flat" cmpd="sng">
                          <a:solidFill>
                            <a:srgbClr val="C00000"/>
                          </a:solidFill>
                          <a:prstDash val="solid"/>
                          <a:miter lim="800000"/>
                          <a:headEnd type="none" w="med" len="med"/>
                          <a:tailEnd type="triangle" w="med" len="med"/>
                        </a:ln>
                      </wps:spPr>
                      <wps:bodyPr/>
                    </wps:wsp>
                  </a:graphicData>
                </a:graphic>
              </wp:anchor>
            </w:drawing>
          </mc:Choice>
          <mc:Fallback xmlns:w16du="http://schemas.microsoft.com/office/word/2023/wordml/word16du"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1955800</wp:posOffset>
                </wp:positionH>
                <wp:positionV relativeFrom="paragraph">
                  <wp:posOffset>2374900</wp:posOffset>
                </wp:positionV>
                <wp:extent cx="934720" cy="204470"/>
                <wp:effectExtent b="0" l="0" r="0" t="0"/>
                <wp:wrapNone/>
                <wp:docPr id="1057" name="image82.png"/>
                <a:graphic>
                  <a:graphicData uri="http://schemas.openxmlformats.org/drawingml/2006/picture">
                    <pic:pic>
                      <pic:nvPicPr>
                        <pic:cNvPr id="0" name="image82.png"/>
                        <pic:cNvPicPr preferRelativeResize="0"/>
                      </pic:nvPicPr>
                      <pic:blipFill>
                        <a:blip r:embed="rId38"/>
                        <a:srcRect/>
                        <a:stretch>
                          <a:fillRect/>
                        </a:stretch>
                      </pic:blipFill>
                      <pic:spPr>
                        <a:xfrm>
                          <a:off x="0" y="0"/>
                          <a:ext cx="934720" cy="204470"/>
                        </a:xfrm>
                        <a:prstGeom prst="rect"/>
                        <a:ln/>
                      </pic:spPr>
                    </pic:pic>
                  </a:graphicData>
                </a:graphic>
              </wp:anchor>
            </w:drawing>
          </mc:Fallback>
        </mc:AlternateContent>
      </w:r>
      <w:r>
        <w:rPr>
          <w:noProof/>
        </w:rPr>
        <mc:AlternateContent>
          <mc:Choice Requires="wps">
            <w:drawing>
              <wp:anchor distT="0" distB="0" distL="114300" distR="114300" simplePos="0" relativeHeight="251658752" behindDoc="0" locked="0" layoutInCell="1" hidden="0" allowOverlap="1" wp14:anchorId="716DCC2D" wp14:editId="1C3ED9E1">
                <wp:simplePos x="0" y="0"/>
                <wp:positionH relativeFrom="column">
                  <wp:posOffset>101601</wp:posOffset>
                </wp:positionH>
                <wp:positionV relativeFrom="paragraph">
                  <wp:posOffset>1854200</wp:posOffset>
                </wp:positionV>
                <wp:extent cx="1877060" cy="1090930"/>
                <wp:effectExtent l="0" t="0" r="0" b="0"/>
                <wp:wrapNone/>
                <wp:docPr id="1053" name="Rectangle: Rounded Corners 1053"/>
                <wp:cNvGraphicFramePr/>
                <a:graphic xmlns:a="http://schemas.openxmlformats.org/drawingml/2006/main">
                  <a:graphicData uri="http://schemas.microsoft.com/office/word/2010/wordprocessingShape">
                    <wps:wsp>
                      <wps:cNvSpPr/>
                      <wps:spPr>
                        <a:xfrm>
                          <a:off x="4420170" y="3247235"/>
                          <a:ext cx="1851660" cy="1065530"/>
                        </a:xfrm>
                        <a:prstGeom prst="roundRect">
                          <a:avLst>
                            <a:gd name="adj" fmla="val 16667"/>
                          </a:avLst>
                        </a:prstGeom>
                        <a:noFill/>
                        <a:ln w="25400" cap="flat" cmpd="sng">
                          <a:solidFill>
                            <a:srgbClr val="C00000"/>
                          </a:solidFill>
                          <a:prstDash val="solid"/>
                          <a:miter lim="800000"/>
                          <a:headEnd type="none" w="sm" len="sm"/>
                          <a:tailEnd type="none" w="sm" len="sm"/>
                        </a:ln>
                      </wps:spPr>
                      <wps:txbx>
                        <w:txbxContent>
                          <w:p w14:paraId="3F1FE6C9" w14:textId="77777777" w:rsidR="00D656D1" w:rsidRDefault="00D656D1">
                            <w:pPr>
                              <w:spacing w:before="0" w:after="0" w:line="240" w:lineRule="auto"/>
                              <w:ind w:left="0" w:hanging="2"/>
                              <w:jc w:val="left"/>
                            </w:pPr>
                          </w:p>
                        </w:txbxContent>
                      </wps:txbx>
                      <wps:bodyPr spcFirstLastPara="1" wrap="square" lIns="91425" tIns="91425" rIns="91425" bIns="91425" anchor="ctr" anchorCtr="0">
                        <a:noAutofit/>
                      </wps:bodyPr>
                    </wps:wsp>
                  </a:graphicData>
                </a:graphic>
              </wp:anchor>
            </w:drawing>
          </mc:Choice>
          <mc:Fallback>
            <w:pict>
              <v:roundrect w14:anchorId="716DCC2D" id="Rectangle: Rounded Corners 1053" o:spid="_x0000_s1028" style="position:absolute;margin-left:8pt;margin-top:146pt;width:147.8pt;height:85.9pt;z-index:2516587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" filled="f" strokecolor="#c00000" strokeweight="2pt">
                <v:stroke startarrowwidth="narrow" startarrowlength="short" endarrowwidth="narrow" endarrowlength="short" joinstyle="miter"/>
                <v:textbox inset="2.53958mm,2.53958mm,2.53958mm,2.53958mm">
                  <w:txbxContent>
                    <w:p w14:paraId="3F1FE6C9" w14:textId="77777777" w:rsidR="00D656D1" w:rsidRDefault="00D656D1">
                      <w:pPr>
                        <w:spacing w:before="0" w:after="0" w:line="240" w:lineRule="auto"/>
                        <w:ind w:left="0" w:hanging="2"/>
                        <w:jc w:val="left"/>
                      </w:pPr>
                    </w:p>
                  </w:txbxContent>
                </v:textbox>
              </v:roundrect>
            </w:pict>
          </mc:Fallback>
        </mc:AlternateContent>
      </w:r>
      <w:r>
        <w:rPr>
          <w:noProof/>
        </w:rPr>
        <mc:AlternateContent>
          <mc:Choice Requires="wps">
            <w:drawing>
              <wp:anchor distT="0" distB="0" distL="114300" distR="114300" simplePos="0" relativeHeight="251659776" behindDoc="0" locked="0" layoutInCell="1" hidden="0" allowOverlap="1" wp14:anchorId="32394636" wp14:editId="5A47454E">
                <wp:simplePos x="0" y="0"/>
                <wp:positionH relativeFrom="column">
                  <wp:posOffset>2667000</wp:posOffset>
                </wp:positionH>
                <wp:positionV relativeFrom="paragraph">
                  <wp:posOffset>2374900</wp:posOffset>
                </wp:positionV>
                <wp:extent cx="1746885" cy="398145"/>
                <wp:effectExtent l="0" t="0" r="0" b="0"/>
                <wp:wrapNone/>
                <wp:docPr id="1052" name="Rectangle 1052"/>
                <wp:cNvGraphicFramePr/>
                <a:graphic xmlns:a="http://schemas.openxmlformats.org/drawingml/2006/main">
                  <a:graphicData uri="http://schemas.microsoft.com/office/word/2010/wordprocessingShape">
                    <wps:wsp>
                      <wps:cNvSpPr/>
                      <wps:spPr>
                        <a:xfrm>
                          <a:off x="4477320" y="3585690"/>
                          <a:ext cx="1737360" cy="388620"/>
                        </a:xfrm>
                        <a:prstGeom prst="rect">
                          <a:avLst/>
                        </a:prstGeom>
                        <a:noFill/>
                        <a:ln>
                          <a:noFill/>
                        </a:ln>
                      </wps:spPr>
                      <wps:txbx>
                        <w:txbxContent>
                          <w:p w14:paraId="104C3286" w14:textId="77777777" w:rsidR="00D656D1" w:rsidRDefault="00000000">
                            <w:pPr>
                              <w:ind w:left="1" w:hanging="3"/>
                              <w:jc w:val="center"/>
                            </w:pPr>
                            <w:r>
                              <w:rPr>
                                <w:color w:val="000000"/>
                                <w:sz w:val="28"/>
                              </w:rPr>
                              <w:t>Proprietăți editabile</w:t>
                            </w:r>
                          </w:p>
                          <w:p w14:paraId="563B0BB4" w14:textId="77777777" w:rsidR="00D656D1" w:rsidRDefault="00D656D1">
                            <w:pPr>
                              <w:ind w:left="0" w:hanging="2"/>
                            </w:pPr>
                          </w:p>
                        </w:txbxContent>
                      </wps:txbx>
                      <wps:bodyPr spcFirstLastPara="1" wrap="square" lIns="91425" tIns="45700" rIns="91425" bIns="45700" anchor="t" anchorCtr="0">
                        <a:noAutofit/>
                      </wps:bodyPr>
                    </wps:wsp>
                  </a:graphicData>
                </a:graphic>
              </wp:anchor>
            </w:drawing>
          </mc:Choice>
          <mc:Fallback>
            <w:pict>
              <v:rect w14:anchorId="32394636" id="Rectangle 1052" o:spid="_x0000_s1029" style="position:absolute;margin-left:210pt;margin-top:187pt;width:137.55pt;height:31.3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" filled="f" stroked="f">
                <v:textbox inset="2.53958mm,1.2694mm,2.53958mm,1.2694mm">
                  <w:txbxContent>
                    <w:p w14:paraId="104C3286" w14:textId="77777777" w:rsidR="00D656D1" w:rsidRDefault="00000000">
                      <w:pPr>
                        <w:ind w:left="1" w:hanging="3"/>
                        <w:jc w:val="center"/>
                      </w:pPr>
                      <w:r>
                        <w:rPr>
                          <w:color w:val="000000"/>
                          <w:sz w:val="28"/>
                        </w:rPr>
                        <w:t>Proprietăți editabile</w:t>
                      </w:r>
                    </w:p>
                    <w:p w14:paraId="563B0BB4" w14:textId="77777777" w:rsidR="00D656D1" w:rsidRDefault="00D656D1">
                      <w:pPr>
                        <w:ind w:left="0" w:hanging="2"/>
                      </w:pPr>
                    </w:p>
                  </w:txbxContent>
                </v:textbox>
              </v:rect>
            </w:pict>
          </mc:Fallback>
        </mc:AlternateContent>
      </w:r>
      <w:r>
        <w:rPr>
          <w:noProof/>
        </w:rPr>
        <mc:AlternateContent>
          <mc:Choice Requires="wps">
            <w:drawing>
              <wp:anchor distT="0" distB="0" distL="114300" distR="114300" simplePos="0" relativeHeight="251660800" behindDoc="0" locked="0" layoutInCell="1" hidden="0" allowOverlap="1" wp14:anchorId="7B3AAA4F" wp14:editId="14A484E6">
                <wp:simplePos x="0" y="0"/>
                <wp:positionH relativeFrom="column">
                  <wp:posOffset>2806700</wp:posOffset>
                </wp:positionH>
                <wp:positionV relativeFrom="paragraph">
                  <wp:posOffset>2044700</wp:posOffset>
                </wp:positionV>
                <wp:extent cx="2714625" cy="381635"/>
                <wp:effectExtent l="0" t="0" r="0" b="0"/>
                <wp:wrapNone/>
                <wp:docPr id="1054" name="Rectangle 1054"/>
                <wp:cNvGraphicFramePr/>
                <a:graphic xmlns:a="http://schemas.openxmlformats.org/drawingml/2006/main">
                  <a:graphicData uri="http://schemas.microsoft.com/office/word/2010/wordprocessingShape">
                    <wps:wsp>
                      <wps:cNvSpPr/>
                      <wps:spPr>
                        <a:xfrm>
                          <a:off x="3993450" y="3593945"/>
                          <a:ext cx="2705100" cy="372110"/>
                        </a:xfrm>
                        <a:prstGeom prst="rect">
                          <a:avLst/>
                        </a:prstGeom>
                        <a:noFill/>
                        <a:ln>
                          <a:noFill/>
                        </a:ln>
                      </wps:spPr>
                      <wps:txbx>
                        <w:txbxContent>
                          <w:p w14:paraId="6E220B86" w14:textId="77777777" w:rsidR="00D656D1" w:rsidRDefault="00000000">
                            <w:pPr>
                              <w:ind w:left="1" w:hanging="3"/>
                              <w:jc w:val="center"/>
                            </w:pPr>
                            <w:r>
                              <w:rPr>
                                <w:color w:val="000000"/>
                                <w:sz w:val="28"/>
                              </w:rPr>
                              <w:t>Centrul de comandă care este modificat</w:t>
                            </w:r>
                          </w:p>
                          <w:p w14:paraId="2B20FA2F" w14:textId="77777777" w:rsidR="00D656D1" w:rsidRDefault="00D656D1">
                            <w:pPr>
                              <w:ind w:left="0" w:hanging="2"/>
                            </w:pPr>
                          </w:p>
                        </w:txbxContent>
                      </wps:txbx>
                      <wps:bodyPr spcFirstLastPara="1" wrap="square" lIns="91425" tIns="45700" rIns="91425" bIns="45700" anchor="t" anchorCtr="0">
                        <a:noAutofit/>
                      </wps:bodyPr>
                    </wps:wsp>
                  </a:graphicData>
                </a:graphic>
              </wp:anchor>
            </w:drawing>
          </mc:Choice>
          <mc:Fallback>
            <w:pict>
              <v:rect w14:anchorId="7B3AAA4F" id="Rectangle 1054" o:spid="_x0000_s1030" style="position:absolute;margin-left:221pt;margin-top:161pt;width:213.75pt;height:30.0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" filled="f" stroked="f">
                <v:textbox inset="2.53958mm,1.2694mm,2.53958mm,1.2694mm">
                  <w:txbxContent>
                    <w:p w14:paraId="6E220B86" w14:textId="77777777" w:rsidR="00D656D1" w:rsidRDefault="00000000">
                      <w:pPr>
                        <w:ind w:left="1" w:hanging="3"/>
                        <w:jc w:val="center"/>
                      </w:pPr>
                      <w:r>
                        <w:rPr>
                          <w:color w:val="000000"/>
                          <w:sz w:val="28"/>
                        </w:rPr>
                        <w:t>Centrul de comandă care este modificat</w:t>
                      </w:r>
                    </w:p>
                    <w:p w14:paraId="2B20FA2F" w14:textId="77777777" w:rsidR="00D656D1" w:rsidRDefault="00D656D1">
                      <w:pPr>
                        <w:ind w:left="0" w:hanging="2"/>
                      </w:pPr>
                    </w:p>
                  </w:txbxContent>
                </v:textbox>
              </v:rect>
            </w:pict>
          </mc:Fallback>
        </mc:AlternateContent>
      </w:r>
    </w:p>
    <w:p w14:paraId="000001A1" w14:textId="77777777" w:rsidR="00D656D1" w:rsidRDefault="00000000">
      <w:pPr>
        <w:pBdr>
          <w:top w:val="nil"/>
          <w:left w:val="nil"/>
          <w:bottom w:val="nil"/>
          <w:right w:val="nil"/>
          <w:between w:val="nil"/>
        </w:pBdr>
        <w:ind w:left="0" w:hanging="2"/>
        <w:jc w:val="center"/>
        <w:rPr>
          <w:rFonts w:ascii="Calibri" w:eastAsia="Calibri" w:hAnsi="Calibri" w:cs="Calibri"/>
          <w:color w:val="003399"/>
          <w:szCs w:val="20"/>
        </w:rPr>
      </w:pPr>
      <w:r>
        <w:rPr>
          <w:rFonts w:ascii="Calibri" w:eastAsia="Calibri" w:hAnsi="Calibri" w:cs="Calibri"/>
          <w:b/>
          <w:color w:val="003399"/>
          <w:szCs w:val="20"/>
        </w:rPr>
        <w:t>Figura 12</w:t>
      </w:r>
      <w:r>
        <w:rPr>
          <w:rFonts w:ascii="Calibri" w:eastAsia="Calibri" w:hAnsi="Calibri" w:cs="Calibri"/>
          <w:color w:val="003399"/>
          <w:szCs w:val="20"/>
        </w:rPr>
        <w:t>: Editarea unui centru de comandă (</w:t>
      </w:r>
      <w:proofErr w:type="spellStart"/>
      <w:r>
        <w:rPr>
          <w:rFonts w:ascii="Calibri" w:eastAsia="Calibri" w:hAnsi="Calibri" w:cs="Calibri"/>
          <w:color w:val="003399"/>
          <w:szCs w:val="20"/>
        </w:rPr>
        <w:t>Command</w:t>
      </w:r>
      <w:proofErr w:type="spellEnd"/>
      <w:r>
        <w:rPr>
          <w:rFonts w:ascii="Calibri" w:eastAsia="Calibri" w:hAnsi="Calibri" w:cs="Calibri"/>
          <w:color w:val="003399"/>
          <w:szCs w:val="20"/>
        </w:rPr>
        <w:t xml:space="preserve"> Center)</w:t>
      </w:r>
    </w:p>
    <w:p w14:paraId="000001A2" w14:textId="77777777" w:rsidR="00D656D1" w:rsidRDefault="00D656D1">
      <w:pPr>
        <w:ind w:left="0" w:hanging="2"/>
      </w:pPr>
    </w:p>
    <w:p w14:paraId="000001A3" w14:textId="77777777" w:rsidR="00D656D1" w:rsidRDefault="00000000">
      <w:pPr>
        <w:ind w:left="0" w:hanging="2"/>
      </w:pPr>
      <w:bookmarkStart w:id="59" w:name="_heading=h.41mghml" w:colFirst="0" w:colLast="0"/>
      <w:bookmarkEnd w:id="59"/>
      <w:r>
        <w:t xml:space="preserve">Ștergerea unui centru de comandă se poate face prin selectarea acestuia, apoi click-dreapta și selectarea opțiunii </w:t>
      </w:r>
      <w:proofErr w:type="spellStart"/>
      <w:r>
        <w:t>Delete</w:t>
      </w:r>
      <w:proofErr w:type="spellEnd"/>
      <w:r>
        <w:t xml:space="preserve"> </w:t>
      </w:r>
      <w:proofErr w:type="spellStart"/>
      <w:r>
        <w:t>equipment</w:t>
      </w:r>
      <w:proofErr w:type="spellEnd"/>
      <w:r>
        <w:t xml:space="preserve">. Alternativ, se poate selecta echipamentul și apoi se poate apăsa tasta </w:t>
      </w:r>
      <w:sdt>
        <w:sdtPr>
          <w:tag w:val="goog_rdk_7"/>
          <w:id w:val="1448360834"/>
        </w:sdtPr>
        <w:sdtContent>
          <w:proofErr w:type="spellStart"/>
          <w:ins w:id="60" w:author="Razvan Bucur" w:date="2022-10-28T08:11:00Z">
            <w:r>
              <w:t>Delete</w:t>
            </w:r>
          </w:ins>
          <w:proofErr w:type="spellEnd"/>
        </w:sdtContent>
      </w:sdt>
      <w:sdt>
        <w:sdtPr>
          <w:tag w:val="goog_rdk_8"/>
          <w:id w:val="717472297"/>
        </w:sdtPr>
        <w:sdtContent>
          <w:del w:id="61" w:author="Razvan Bucur" w:date="2022-10-28T08:11:00Z">
            <w:r>
              <w:delText>Detele</w:delText>
            </w:r>
          </w:del>
        </w:sdtContent>
      </w:sdt>
      <w:r>
        <w:t>.</w:t>
      </w:r>
    </w:p>
    <w:p w14:paraId="000001A4" w14:textId="77777777" w:rsidR="00D656D1" w:rsidRDefault="00000000">
      <w:pPr>
        <w:pStyle w:val="Titlu2"/>
        <w:numPr>
          <w:ilvl w:val="2"/>
          <w:numId w:val="22"/>
        </w:numPr>
        <w:ind w:left="1" w:hanging="3"/>
      </w:pPr>
      <w:bookmarkStart w:id="62" w:name="_heading=h.taoq7bav7u0f" w:colFirst="0" w:colLast="0"/>
      <w:bookmarkEnd w:id="62"/>
      <w:r>
        <w:lastRenderedPageBreak/>
        <w:t>IED-uri</w:t>
      </w:r>
    </w:p>
    <w:p w14:paraId="000001A5" w14:textId="77777777" w:rsidR="00D656D1" w:rsidRDefault="00000000">
      <w:pPr>
        <w:ind w:left="0" w:hanging="2"/>
      </w:pPr>
      <w:r>
        <w:t xml:space="preserve">Adăugarea unui IED este similară cu adăugarea unui nou centru de comandă. Se poate realiza prin apăsarea opțiunii </w:t>
      </w:r>
      <w:proofErr w:type="spellStart"/>
      <w:r>
        <w:t>Add</w:t>
      </w:r>
      <w:proofErr w:type="spellEnd"/>
      <w:r>
        <w:t xml:space="preserve"> Master </w:t>
      </w:r>
      <w:proofErr w:type="spellStart"/>
      <w:r>
        <w:t>Device</w:t>
      </w:r>
      <w:proofErr w:type="spellEnd"/>
      <w:r>
        <w:t xml:space="preserve"> din meniul Edit, urmând să fie selectat protocolul de comunicare dorit din sub-meniul apărut. Ulterior, procesul este identic cu acela din capitolul anterior, după cum este ilustrat și în Figura 13.</w:t>
      </w:r>
    </w:p>
    <w:p w14:paraId="000001A6" w14:textId="77777777" w:rsidR="00D656D1" w:rsidRDefault="00000000">
      <w:pPr>
        <w:ind w:left="0" w:hanging="2"/>
      </w:pPr>
      <w:r>
        <w:t xml:space="preserve">O metodă alternativă este apăsarea click-dreapta pe secțiunea </w:t>
      </w:r>
      <w:proofErr w:type="spellStart"/>
      <w:r>
        <w:t>Intelligent</w:t>
      </w:r>
      <w:proofErr w:type="spellEnd"/>
      <w:r>
        <w:t xml:space="preserve"> Electronic </w:t>
      </w:r>
      <w:proofErr w:type="spellStart"/>
      <w:r>
        <w:t>Device</w:t>
      </w:r>
      <w:proofErr w:type="spellEnd"/>
      <w:r>
        <w:t xml:space="preserve"> din lista de echipamente și selectarea opțiunii </w:t>
      </w:r>
      <w:proofErr w:type="spellStart"/>
      <w:r>
        <w:t>Add</w:t>
      </w:r>
      <w:proofErr w:type="spellEnd"/>
      <w:r>
        <w:t xml:space="preserve"> </w:t>
      </w:r>
      <w:proofErr w:type="spellStart"/>
      <w:r>
        <w:t>Device</w:t>
      </w:r>
      <w:proofErr w:type="spellEnd"/>
      <w:r>
        <w:t xml:space="preserve">. Protocolul de comunicare folosit poate fi selectat ulterior din sub-meniul </w:t>
      </w:r>
      <w:proofErr w:type="spellStart"/>
      <w:r>
        <w:t>Equipment</w:t>
      </w:r>
      <w:proofErr w:type="spellEnd"/>
      <w:r>
        <w:t xml:space="preserve"> </w:t>
      </w:r>
      <w:proofErr w:type="spellStart"/>
      <w:r>
        <w:t>Process</w:t>
      </w:r>
      <w:proofErr w:type="spellEnd"/>
      <w:r>
        <w:t>.</w:t>
      </w:r>
    </w:p>
    <w:p w14:paraId="000001A7" w14:textId="77777777" w:rsidR="00D656D1" w:rsidRDefault="00000000">
      <w:pPr>
        <w:ind w:left="0" w:hanging="2"/>
      </w:pPr>
      <w:bookmarkStart w:id="63" w:name="_heading=h.2grqrue" w:colFirst="0" w:colLast="0"/>
      <w:bookmarkEnd w:id="63"/>
      <w:r>
        <w:rPr>
          <w:noProof/>
        </w:rPr>
        <w:drawing>
          <wp:inline distT="0" distB="0" distL="114300" distR="114300" wp14:anchorId="068B2A20" wp14:editId="23DBB471">
            <wp:extent cx="5871210" cy="3102610"/>
            <wp:effectExtent l="0" t="0" r="0" b="0"/>
            <wp:docPr id="113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9"/>
                    <a:srcRect/>
                    <a:stretch>
                      <a:fillRect/>
                    </a:stretch>
                  </pic:blipFill>
                  <pic:spPr>
                    <a:xfrm>
                      <a:off x="0" y="0"/>
                      <a:ext cx="5871210" cy="3102610"/>
                    </a:xfrm>
                    <a:prstGeom prst="rect">
                      <a:avLst/>
                    </a:prstGeom>
                    <a:ln/>
                  </pic:spPr>
                </pic:pic>
              </a:graphicData>
            </a:graphic>
          </wp:inline>
        </w:drawing>
      </w:r>
    </w:p>
    <w:p w14:paraId="000001A8" w14:textId="77777777" w:rsidR="00D656D1" w:rsidRDefault="00000000">
      <w:pPr>
        <w:pBdr>
          <w:top w:val="nil"/>
          <w:left w:val="nil"/>
          <w:bottom w:val="nil"/>
          <w:right w:val="nil"/>
          <w:between w:val="nil"/>
        </w:pBdr>
        <w:ind w:left="0" w:hanging="2"/>
        <w:jc w:val="center"/>
        <w:rPr>
          <w:rFonts w:ascii="Calibri" w:eastAsia="Calibri" w:hAnsi="Calibri" w:cs="Calibri"/>
          <w:b/>
          <w:color w:val="003399"/>
          <w:szCs w:val="20"/>
        </w:rPr>
      </w:pPr>
      <w:r>
        <w:rPr>
          <w:rFonts w:ascii="Calibri" w:eastAsia="Calibri" w:hAnsi="Calibri" w:cs="Calibri"/>
          <w:b/>
          <w:color w:val="003399"/>
          <w:szCs w:val="20"/>
        </w:rPr>
        <w:t>Figura 13</w:t>
      </w:r>
      <w:r>
        <w:rPr>
          <w:rFonts w:ascii="Calibri" w:eastAsia="Calibri" w:hAnsi="Calibri" w:cs="Calibri"/>
          <w:color w:val="003399"/>
          <w:szCs w:val="20"/>
        </w:rPr>
        <w:t>: Adăugarea unui IED</w:t>
      </w:r>
    </w:p>
    <w:p w14:paraId="000001A9" w14:textId="77777777" w:rsidR="00D656D1" w:rsidRDefault="00000000">
      <w:pPr>
        <w:ind w:left="0" w:hanging="2"/>
      </w:pPr>
      <w:r>
        <w:t>Câmpurile editabile din interfața prezentată în Figura 13 sunt:</w:t>
      </w:r>
    </w:p>
    <w:p w14:paraId="000001AA" w14:textId="77777777" w:rsidR="00D656D1" w:rsidRDefault="00000000">
      <w:pPr>
        <w:numPr>
          <w:ilvl w:val="0"/>
          <w:numId w:val="19"/>
        </w:numPr>
        <w:ind w:left="0" w:hanging="2"/>
      </w:pPr>
      <w:proofErr w:type="spellStart"/>
      <w:r>
        <w:t>Equipment</w:t>
      </w:r>
      <w:proofErr w:type="spellEnd"/>
      <w:r>
        <w:t xml:space="preserve"> </w:t>
      </w:r>
      <w:proofErr w:type="spellStart"/>
      <w:r>
        <w:t>Name</w:t>
      </w:r>
      <w:proofErr w:type="spellEnd"/>
      <w:r>
        <w:t xml:space="preserve"> – numele echipamentului, folosit pentru identificarea ușoară în momentul configurării bazei de date;</w:t>
      </w:r>
    </w:p>
    <w:p w14:paraId="000001AB" w14:textId="77777777" w:rsidR="00D656D1" w:rsidRDefault="00000000">
      <w:pPr>
        <w:numPr>
          <w:ilvl w:val="0"/>
          <w:numId w:val="19"/>
        </w:numPr>
        <w:ind w:left="0" w:hanging="2"/>
      </w:pPr>
      <w:proofErr w:type="spellStart"/>
      <w:r>
        <w:t>Equipment</w:t>
      </w:r>
      <w:proofErr w:type="spellEnd"/>
      <w:r>
        <w:t xml:space="preserve"> </w:t>
      </w:r>
      <w:proofErr w:type="spellStart"/>
      <w:r>
        <w:t>Process</w:t>
      </w:r>
      <w:proofErr w:type="spellEnd"/>
      <w:r>
        <w:t xml:space="preserve"> – protocolul de comunicație folosit de centrul de comandă. Selecția se face dintr-un sub-meniu;</w:t>
      </w:r>
    </w:p>
    <w:p w14:paraId="000001AC" w14:textId="77777777" w:rsidR="00D656D1" w:rsidRDefault="00000000">
      <w:pPr>
        <w:numPr>
          <w:ilvl w:val="0"/>
          <w:numId w:val="19"/>
        </w:numPr>
        <w:ind w:left="0" w:hanging="2"/>
      </w:pPr>
      <w:proofErr w:type="spellStart"/>
      <w:r>
        <w:lastRenderedPageBreak/>
        <w:t>Equipment</w:t>
      </w:r>
      <w:proofErr w:type="spellEnd"/>
      <w:r>
        <w:t xml:space="preserve"> </w:t>
      </w:r>
      <w:proofErr w:type="spellStart"/>
      <w:r>
        <w:t>Description</w:t>
      </w:r>
      <w:proofErr w:type="spellEnd"/>
      <w:r>
        <w:t xml:space="preserve"> – (opțional) câteva cuvinte care explică scopul sau funcția respectivului echipament;</w:t>
      </w:r>
    </w:p>
    <w:p w14:paraId="000001AD" w14:textId="77777777" w:rsidR="00D656D1" w:rsidRDefault="00000000">
      <w:pPr>
        <w:numPr>
          <w:ilvl w:val="0"/>
          <w:numId w:val="19"/>
        </w:numPr>
        <w:ind w:left="0" w:hanging="2"/>
      </w:pPr>
      <w:proofErr w:type="spellStart"/>
      <w:r>
        <w:t>Equipment</w:t>
      </w:r>
      <w:proofErr w:type="spellEnd"/>
      <w:r>
        <w:t xml:space="preserve"> Active – bifa din acest câmp reprezintă faptul că echipamentul este activ. Debifarea căsuței este echivalentul dezactivării echipamentului;</w:t>
      </w:r>
    </w:p>
    <w:p w14:paraId="000001AE" w14:textId="77777777" w:rsidR="00D656D1" w:rsidRDefault="00000000">
      <w:pPr>
        <w:numPr>
          <w:ilvl w:val="0"/>
          <w:numId w:val="19"/>
        </w:numPr>
        <w:ind w:left="0" w:hanging="2"/>
      </w:pPr>
      <w:proofErr w:type="spellStart"/>
      <w:r>
        <w:t>Use</w:t>
      </w:r>
      <w:proofErr w:type="spellEnd"/>
      <w:r>
        <w:t xml:space="preserve"> </w:t>
      </w:r>
      <w:proofErr w:type="spellStart"/>
      <w:r>
        <w:t>Existing</w:t>
      </w:r>
      <w:proofErr w:type="spellEnd"/>
      <w:r>
        <w:t xml:space="preserve"> Channel – bifarea acestui câmp oferă opțiunea de a selecta un canal de comunicație configurat anterior dintr-un sub-meniu. Debifarea acestui câmp presupune configurarea unui nou canal de comunicație.</w:t>
      </w:r>
    </w:p>
    <w:p w14:paraId="000001AF" w14:textId="77777777" w:rsidR="00D656D1" w:rsidRDefault="00000000">
      <w:pPr>
        <w:numPr>
          <w:ilvl w:val="0"/>
          <w:numId w:val="19"/>
        </w:numPr>
        <w:ind w:left="0" w:hanging="2"/>
      </w:pPr>
      <w:r>
        <w:t>Opțiunile pentru configurarea unui canal de comunicație nou sunt:</w:t>
      </w:r>
    </w:p>
    <w:p w14:paraId="000001B0" w14:textId="77777777" w:rsidR="00D656D1" w:rsidRDefault="00000000">
      <w:pPr>
        <w:numPr>
          <w:ilvl w:val="1"/>
          <w:numId w:val="19"/>
        </w:numPr>
        <w:ind w:left="0" w:hanging="2"/>
      </w:pPr>
      <w:r>
        <w:t xml:space="preserve">Channel </w:t>
      </w:r>
      <w:proofErr w:type="spellStart"/>
      <w:r>
        <w:t>Type</w:t>
      </w:r>
      <w:proofErr w:type="spellEnd"/>
      <w:r>
        <w:t xml:space="preserve"> – dintr-un sub-meniu, poate fi selectat tipul canalului de comunicație. Acesta poate fi TCP sau Serial. În funcție de opțiunea aleasă, există anumite câmpuri specifice care trebuie completate (ilustrate în Figura 11);</w:t>
      </w:r>
    </w:p>
    <w:p w14:paraId="000001B1" w14:textId="77777777" w:rsidR="00D656D1" w:rsidRDefault="00000000">
      <w:pPr>
        <w:numPr>
          <w:ilvl w:val="1"/>
          <w:numId w:val="19"/>
        </w:numPr>
        <w:ind w:left="0" w:hanging="2"/>
      </w:pPr>
      <w:r>
        <w:t xml:space="preserve">Channel </w:t>
      </w:r>
      <w:proofErr w:type="spellStart"/>
      <w:r>
        <w:t>Description</w:t>
      </w:r>
      <w:proofErr w:type="spellEnd"/>
      <w:r>
        <w:t xml:space="preserve"> – (opțional) câteva cuvinte care ajută la identificarea canalului și a scopului acestuia.</w:t>
      </w:r>
    </w:p>
    <w:p w14:paraId="000001B2" w14:textId="77777777" w:rsidR="00D656D1" w:rsidRDefault="00000000">
      <w:pPr>
        <w:ind w:left="0" w:hanging="2"/>
      </w:pPr>
      <w:r>
        <w:t xml:space="preserve">În funcție de tipul de canal selectat, parametrii necesari configurării sunt diferiți, după cum urmează: </w:t>
      </w:r>
    </w:p>
    <w:p w14:paraId="000001B3" w14:textId="77777777" w:rsidR="00D656D1" w:rsidRDefault="00000000">
      <w:pPr>
        <w:numPr>
          <w:ilvl w:val="0"/>
          <w:numId w:val="24"/>
        </w:numPr>
        <w:ind w:left="0" w:hanging="2"/>
      </w:pPr>
      <w:r>
        <w:t>Opțiunea Serial Channel are următorii parametrii editabili (fiecare parametru are un set fix de valori posibile, prezentate în sub-meniuri):</w:t>
      </w:r>
    </w:p>
    <w:p w14:paraId="000001B4" w14:textId="77777777" w:rsidR="00D656D1" w:rsidRDefault="00000000">
      <w:pPr>
        <w:numPr>
          <w:ilvl w:val="1"/>
          <w:numId w:val="24"/>
        </w:numPr>
        <w:ind w:left="0" w:hanging="2"/>
      </w:pPr>
      <w:r>
        <w:t>BAUDRATE – viteza conexiunii (măsurată în biți/secundă);</w:t>
      </w:r>
    </w:p>
    <w:p w14:paraId="000001B5" w14:textId="77777777" w:rsidR="00D656D1" w:rsidRDefault="00000000">
      <w:pPr>
        <w:numPr>
          <w:ilvl w:val="1"/>
          <w:numId w:val="24"/>
        </w:numPr>
        <w:ind w:left="0" w:hanging="2"/>
      </w:pPr>
      <w:r>
        <w:t>DATABITS – numărul de biți ai unui caracter;</w:t>
      </w:r>
    </w:p>
    <w:p w14:paraId="000001B6" w14:textId="77777777" w:rsidR="00D656D1" w:rsidRDefault="00000000">
      <w:pPr>
        <w:numPr>
          <w:ilvl w:val="1"/>
          <w:numId w:val="24"/>
        </w:numPr>
        <w:ind w:left="0" w:hanging="2"/>
      </w:pPr>
      <w:r>
        <w:t>STOPBITS – numărul de biți folosiți pentru identificarea finalului unui caracter;</w:t>
      </w:r>
    </w:p>
    <w:p w14:paraId="000001B7" w14:textId="77777777" w:rsidR="00D656D1" w:rsidRDefault="00000000">
      <w:pPr>
        <w:numPr>
          <w:ilvl w:val="1"/>
          <w:numId w:val="24"/>
        </w:numPr>
        <w:ind w:left="0" w:hanging="2"/>
      </w:pPr>
      <w:r>
        <w:t>PARITY – o metodă folosită pentru detectarea erorilor de comunicație;</w:t>
      </w:r>
    </w:p>
    <w:p w14:paraId="000001B8" w14:textId="77777777" w:rsidR="00D656D1" w:rsidRDefault="00000000">
      <w:pPr>
        <w:numPr>
          <w:ilvl w:val="1"/>
          <w:numId w:val="24"/>
        </w:numPr>
        <w:ind w:left="0" w:hanging="2"/>
      </w:pPr>
      <w:r>
        <w:t>RTSCONTROL – o metodă folosită pentru a garanta faptul că viteza de transmisie nu este mai mare decât viteza la care receptorul poate procesa datele primite;</w:t>
      </w:r>
    </w:p>
    <w:p w14:paraId="000001B9" w14:textId="77777777" w:rsidR="00D656D1" w:rsidRDefault="00000000">
      <w:pPr>
        <w:numPr>
          <w:ilvl w:val="1"/>
          <w:numId w:val="24"/>
        </w:numPr>
        <w:ind w:left="0" w:hanging="2"/>
      </w:pPr>
      <w:r>
        <w:t>PORT – portul folosit de echipament pentru comunicare.</w:t>
      </w:r>
    </w:p>
    <w:p w14:paraId="000001BA" w14:textId="77777777" w:rsidR="00D656D1" w:rsidRDefault="00000000">
      <w:pPr>
        <w:ind w:left="0" w:hanging="2"/>
      </w:pPr>
      <w:r>
        <w:t xml:space="preserve">Pentru realizarea conexiunii, acești parametri trebuie să fie identici la ambele capete ale </w:t>
      </w:r>
      <w:proofErr w:type="spellStart"/>
      <w:r>
        <w:t>canalui</w:t>
      </w:r>
      <w:proofErr w:type="spellEnd"/>
      <w:r>
        <w:t xml:space="preserve"> de comunicație. Prin urmare, configurarea lor se face în funcție de echipamentul de comandă care va fi conectat la ES200.</w:t>
      </w:r>
    </w:p>
    <w:p w14:paraId="000001BB" w14:textId="77777777" w:rsidR="00D656D1" w:rsidRDefault="00000000">
      <w:pPr>
        <w:numPr>
          <w:ilvl w:val="0"/>
          <w:numId w:val="24"/>
        </w:numPr>
        <w:ind w:left="0" w:hanging="2"/>
      </w:pPr>
      <w:r>
        <w:t>Opțiunea TCP Channel are următorii parametri editabili:</w:t>
      </w:r>
    </w:p>
    <w:p w14:paraId="000001BC" w14:textId="77777777" w:rsidR="00D656D1" w:rsidRDefault="00000000">
      <w:pPr>
        <w:numPr>
          <w:ilvl w:val="1"/>
          <w:numId w:val="24"/>
        </w:numPr>
        <w:ind w:left="0" w:hanging="2"/>
      </w:pPr>
      <w:r>
        <w:lastRenderedPageBreak/>
        <w:t xml:space="preserve">IP – adresa IP a echipamentului </w:t>
      </w:r>
    </w:p>
    <w:p w14:paraId="000001BD" w14:textId="77777777" w:rsidR="00D656D1" w:rsidRDefault="00000000">
      <w:pPr>
        <w:numPr>
          <w:ilvl w:val="1"/>
          <w:numId w:val="24"/>
        </w:numPr>
        <w:ind w:left="0" w:hanging="2"/>
      </w:pPr>
      <w:r>
        <w:t>PORT – portul folosit de echipament pentru comunicația TCP</w:t>
      </w:r>
    </w:p>
    <w:p w14:paraId="000001BE" w14:textId="77777777" w:rsidR="00D656D1" w:rsidRDefault="00000000">
      <w:pPr>
        <w:ind w:left="0" w:hanging="2"/>
      </w:pPr>
      <w:bookmarkStart w:id="64" w:name="_heading=h.vx1227" w:colFirst="0" w:colLast="0"/>
      <w:bookmarkEnd w:id="64"/>
      <w:r>
        <w:t xml:space="preserve">Toate aceste setări pot fi editate și după crearea echipamentului. Pentru modificări ulterioare, se selectează echipamentul care trebuie editat și se modifică setările sale din secțiunea </w:t>
      </w:r>
      <w:proofErr w:type="spellStart"/>
      <w:r>
        <w:t>Equipment</w:t>
      </w:r>
      <w:proofErr w:type="spellEnd"/>
      <w:r>
        <w:t xml:space="preserve"> </w:t>
      </w:r>
      <w:proofErr w:type="spellStart"/>
      <w:r>
        <w:t>Settings</w:t>
      </w:r>
      <w:proofErr w:type="spellEnd"/>
      <w:r>
        <w:t>, exact la fel ca în cazul editării setărilor unui centru de comandă.</w:t>
      </w:r>
    </w:p>
    <w:p w14:paraId="000001BF" w14:textId="77777777" w:rsidR="00D656D1" w:rsidRDefault="00000000">
      <w:pPr>
        <w:pStyle w:val="Titlu2"/>
        <w:numPr>
          <w:ilvl w:val="2"/>
          <w:numId w:val="22"/>
        </w:numPr>
        <w:ind w:left="1" w:hanging="3"/>
      </w:pPr>
      <w:bookmarkStart w:id="65" w:name="_heading=h.hpxdqjsh8h9i" w:colFirst="0" w:colLast="0"/>
      <w:bookmarkEnd w:id="65"/>
      <w:r>
        <w:t>Adăugarea și editarea de elemente (binare, analogice, comenzi)</w:t>
      </w:r>
    </w:p>
    <w:p w14:paraId="000001C0" w14:textId="77777777" w:rsidR="00D656D1" w:rsidRDefault="00000000">
      <w:pPr>
        <w:ind w:left="0" w:hanging="2"/>
      </w:pPr>
      <w:r>
        <w:t xml:space="preserve">Procedura pentru adăugarea elementelor monitorizate de la nivelul unui echipament, este similară pentru un centru de comandă și un IED. Primul pas este expandarea opțiunilor echipamentului făcând click pe săgeata din stânga numelui acestuia. Ulterior, prin selectarea și apăsarea dreapta-click pe tipul de punct dorit, se poate selecta opțiunea </w:t>
      </w:r>
      <w:proofErr w:type="spellStart"/>
      <w:r>
        <w:t>Add</w:t>
      </w:r>
      <w:proofErr w:type="spellEnd"/>
      <w:r>
        <w:t xml:space="preserve"> </w:t>
      </w:r>
      <w:proofErr w:type="spellStart"/>
      <w:r>
        <w:t>point</w:t>
      </w:r>
      <w:proofErr w:type="spellEnd"/>
      <w:r>
        <w:t>(s), care va deschide o nouă fereastră, ilustrată în Figura 14.</w:t>
      </w:r>
    </w:p>
    <w:p w14:paraId="000001C1" w14:textId="77777777" w:rsidR="00D656D1" w:rsidRDefault="00D656D1">
      <w:pPr>
        <w:ind w:left="0" w:hanging="2"/>
      </w:pPr>
    </w:p>
    <w:p w14:paraId="000001C2" w14:textId="77777777" w:rsidR="00D656D1" w:rsidRDefault="00D656D1">
      <w:pPr>
        <w:ind w:left="0" w:hanging="2"/>
      </w:pPr>
    </w:p>
    <w:p w14:paraId="000001C3" w14:textId="77777777" w:rsidR="00D656D1" w:rsidRDefault="00000000">
      <w:pPr>
        <w:ind w:left="0" w:hanging="2"/>
      </w:pPr>
      <w:r>
        <w:t>În această fereastră se pot configura următoarele câmpuri:</w:t>
      </w:r>
    </w:p>
    <w:p w14:paraId="000001C4" w14:textId="77777777" w:rsidR="00D656D1" w:rsidRDefault="00000000">
      <w:pPr>
        <w:numPr>
          <w:ilvl w:val="0"/>
          <w:numId w:val="9"/>
        </w:numPr>
        <w:ind w:left="0" w:hanging="2"/>
      </w:pPr>
      <w:proofErr w:type="spellStart"/>
      <w:r>
        <w:t>Starting</w:t>
      </w:r>
      <w:proofErr w:type="spellEnd"/>
      <w:r>
        <w:t xml:space="preserve"> </w:t>
      </w:r>
      <w:proofErr w:type="spellStart"/>
      <w:r>
        <w:t>Address</w:t>
      </w:r>
      <w:proofErr w:type="spellEnd"/>
      <w:r>
        <w:t xml:space="preserve"> – adresa primului punct pe care dorești să-l adaugi echipamentului;</w:t>
      </w:r>
    </w:p>
    <w:p w14:paraId="000001C5" w14:textId="77777777" w:rsidR="00D656D1" w:rsidRDefault="00000000">
      <w:pPr>
        <w:numPr>
          <w:ilvl w:val="0"/>
          <w:numId w:val="9"/>
        </w:numPr>
        <w:ind w:left="0" w:hanging="2"/>
      </w:pPr>
      <w:proofErr w:type="spellStart"/>
      <w:r>
        <w:t>Number</w:t>
      </w:r>
      <w:proofErr w:type="spellEnd"/>
      <w:r>
        <w:t xml:space="preserve"> of </w:t>
      </w:r>
      <w:proofErr w:type="spellStart"/>
      <w:r>
        <w:t>Points</w:t>
      </w:r>
      <w:proofErr w:type="spellEnd"/>
      <w:r>
        <w:t xml:space="preserve"> – numărul de puncte care se vor adăuga. Adresele lor se vor aloca în mod crescător începând cu adresa setată la </w:t>
      </w:r>
      <w:proofErr w:type="spellStart"/>
      <w:r>
        <w:t>Starting</w:t>
      </w:r>
      <w:proofErr w:type="spellEnd"/>
      <w:r>
        <w:t xml:space="preserve"> </w:t>
      </w:r>
      <w:proofErr w:type="spellStart"/>
      <w:r>
        <w:t>Address</w:t>
      </w:r>
      <w:proofErr w:type="spellEnd"/>
      <w:r>
        <w:t>.</w:t>
      </w:r>
    </w:p>
    <w:p w14:paraId="000001C6" w14:textId="77777777" w:rsidR="00D656D1" w:rsidRDefault="00000000">
      <w:pPr>
        <w:ind w:left="0" w:hanging="2"/>
      </w:pPr>
      <w:bookmarkStart w:id="66" w:name="_heading=h.3fwokq0" w:colFirst="0" w:colLast="0"/>
      <w:bookmarkEnd w:id="66"/>
      <w:r>
        <w:rPr>
          <w:noProof/>
        </w:rPr>
        <w:lastRenderedPageBreak/>
        <w:drawing>
          <wp:inline distT="0" distB="0" distL="114300" distR="114300" wp14:anchorId="3EA609F9" wp14:editId="02D974C5">
            <wp:extent cx="5868670" cy="3136900"/>
            <wp:effectExtent l="0" t="0" r="0" b="0"/>
            <wp:docPr id="113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0"/>
                    <a:srcRect/>
                    <a:stretch>
                      <a:fillRect/>
                    </a:stretch>
                  </pic:blipFill>
                  <pic:spPr>
                    <a:xfrm>
                      <a:off x="0" y="0"/>
                      <a:ext cx="5868670" cy="3136900"/>
                    </a:xfrm>
                    <a:prstGeom prst="rect">
                      <a:avLst/>
                    </a:prstGeom>
                    <a:ln/>
                  </pic:spPr>
                </pic:pic>
              </a:graphicData>
            </a:graphic>
          </wp:inline>
        </w:drawing>
      </w:r>
    </w:p>
    <w:p w14:paraId="000001C7" w14:textId="77777777" w:rsidR="00D656D1" w:rsidRDefault="00000000">
      <w:pPr>
        <w:pBdr>
          <w:top w:val="nil"/>
          <w:left w:val="nil"/>
          <w:bottom w:val="nil"/>
          <w:right w:val="nil"/>
          <w:between w:val="nil"/>
        </w:pBdr>
        <w:ind w:left="0" w:hanging="2"/>
        <w:jc w:val="center"/>
        <w:rPr>
          <w:rFonts w:ascii="Calibri" w:eastAsia="Calibri" w:hAnsi="Calibri" w:cs="Calibri"/>
          <w:color w:val="003399"/>
          <w:szCs w:val="20"/>
        </w:rPr>
      </w:pPr>
      <w:r>
        <w:rPr>
          <w:rFonts w:ascii="Calibri" w:eastAsia="Calibri" w:hAnsi="Calibri" w:cs="Calibri"/>
          <w:b/>
          <w:color w:val="003399"/>
          <w:szCs w:val="20"/>
        </w:rPr>
        <w:t>Figura 14</w:t>
      </w:r>
      <w:r>
        <w:rPr>
          <w:rFonts w:ascii="Calibri" w:eastAsia="Calibri" w:hAnsi="Calibri" w:cs="Calibri"/>
          <w:color w:val="003399"/>
          <w:szCs w:val="20"/>
        </w:rPr>
        <w:t>: Adăugarea unui punct</w:t>
      </w:r>
    </w:p>
    <w:p w14:paraId="000001C8" w14:textId="77777777" w:rsidR="00D656D1" w:rsidRDefault="00000000">
      <w:pPr>
        <w:ind w:left="0" w:hanging="2"/>
      </w:pPr>
      <w:bookmarkStart w:id="67" w:name="_heading=h.1v1yuxt" w:colFirst="0" w:colLast="0"/>
      <w:bookmarkEnd w:id="67"/>
      <w:r>
        <w:t xml:space="preserve">După adăugarea punctelor, acestea apar în tabelul corespunzător echipamentului căruia i-au fost adăugate. Procesul de editare va fi explicat în capitolul următor. Pentru ștergerea unui punct, se va selecta rândul corespunzător printr-un click la capătul din stânga al rândului, apoi se va apăsa fie tasta </w:t>
      </w:r>
      <w:proofErr w:type="spellStart"/>
      <w:r>
        <w:t>Delete</w:t>
      </w:r>
      <w:proofErr w:type="spellEnd"/>
      <w:r>
        <w:t xml:space="preserve">, fie dreapta-click pe capătul rândului și se va selecta opțiunea </w:t>
      </w:r>
      <w:proofErr w:type="spellStart"/>
      <w:r>
        <w:t>Delete</w:t>
      </w:r>
      <w:proofErr w:type="spellEnd"/>
      <w:r>
        <w:t>.</w:t>
      </w:r>
    </w:p>
    <w:p w14:paraId="000001C9" w14:textId="77777777" w:rsidR="00D656D1" w:rsidRDefault="00000000">
      <w:pPr>
        <w:pStyle w:val="Titlu2"/>
        <w:numPr>
          <w:ilvl w:val="2"/>
          <w:numId w:val="22"/>
        </w:numPr>
        <w:ind w:left="1" w:hanging="3"/>
      </w:pPr>
      <w:bookmarkStart w:id="68" w:name="_heading=h.6biq46757znt" w:colFirst="0" w:colLast="0"/>
      <w:bookmarkEnd w:id="68"/>
      <w:r>
        <w:t>Editarea punctelor unui centru de comandă</w:t>
      </w:r>
    </w:p>
    <w:p w14:paraId="000001CA" w14:textId="77777777" w:rsidR="00D656D1" w:rsidRDefault="00000000">
      <w:pPr>
        <w:ind w:left="0" w:hanging="2"/>
      </w:pPr>
      <w:r>
        <w:t>În tabelul din dreapta centrului de comandă selectat, se pot vizualiza sau edita punctele care vor fi trimise către respectivul echipament. Fiecare câmp editabil poate fi modificat apăsând dublu-click pe celula respectivă. Câmpurile editabile sunt următoarele:</w:t>
      </w:r>
      <w:bookmarkStart w:id="69" w:name="bookmark=id.4f1mdlm" w:colFirst="0" w:colLast="0"/>
      <w:bookmarkEnd w:id="69"/>
    </w:p>
    <w:p w14:paraId="000001CB" w14:textId="77777777" w:rsidR="00D656D1" w:rsidRDefault="00000000">
      <w:pPr>
        <w:numPr>
          <w:ilvl w:val="0"/>
          <w:numId w:val="17"/>
        </w:numPr>
        <w:ind w:left="0" w:hanging="2"/>
      </w:pPr>
      <w:r>
        <w:t>ADDRESS – adresa punctului</w:t>
      </w:r>
    </w:p>
    <w:p w14:paraId="000001CC" w14:textId="77777777" w:rsidR="00D656D1" w:rsidRDefault="00000000">
      <w:pPr>
        <w:numPr>
          <w:ilvl w:val="0"/>
          <w:numId w:val="17"/>
        </w:numPr>
        <w:ind w:left="0" w:hanging="2"/>
      </w:pPr>
      <w:bookmarkStart w:id="70" w:name="_heading=h.2u6wntf" w:colFirst="0" w:colLast="0"/>
      <w:bookmarkEnd w:id="70"/>
      <w:r>
        <w:t xml:space="preserve">Master </w:t>
      </w:r>
      <w:proofErr w:type="spellStart"/>
      <w:r>
        <w:t>Variable</w:t>
      </w:r>
      <w:proofErr w:type="spellEnd"/>
      <w:r>
        <w:t xml:space="preserve"> </w:t>
      </w:r>
      <w:proofErr w:type="spellStart"/>
      <w:r>
        <w:t>Name</w:t>
      </w:r>
      <w:proofErr w:type="spellEnd"/>
      <w:r>
        <w:t xml:space="preserve"> – numele punctului corespunzător din lista punctelor Masterului corespunzător. Numele va fi selectat dintr-un sub-meniu. Selectarea unui punct va face ca rândul să devină alb.  </w:t>
      </w:r>
    </w:p>
    <w:p w14:paraId="000001CD" w14:textId="77777777" w:rsidR="00D656D1" w:rsidRDefault="00000000">
      <w:pPr>
        <w:pStyle w:val="Titlu2"/>
        <w:numPr>
          <w:ilvl w:val="2"/>
          <w:numId w:val="22"/>
        </w:numPr>
        <w:ind w:left="1" w:hanging="3"/>
      </w:pPr>
      <w:bookmarkStart w:id="71" w:name="_heading=h.703futsbqb87" w:colFirst="0" w:colLast="0"/>
      <w:bookmarkEnd w:id="71"/>
      <w:r>
        <w:lastRenderedPageBreak/>
        <w:t>Editarea punctelor unui IED</w:t>
      </w:r>
    </w:p>
    <w:p w14:paraId="000001CE" w14:textId="77777777" w:rsidR="00D656D1" w:rsidRDefault="00000000">
      <w:pPr>
        <w:ind w:left="0" w:hanging="2"/>
      </w:pPr>
      <w:r>
        <w:t>Tabelul din dreapta echipamentului selectat poate fi folosit pentru editarea punctelor pe care IED-</w:t>
      </w:r>
      <w:proofErr w:type="spellStart"/>
      <w:r>
        <w:t>ul</w:t>
      </w:r>
      <w:proofErr w:type="spellEnd"/>
      <w:r>
        <w:t xml:space="preserve"> le va trimite către echipament. Fiecare câmp editabil poate fi modificat prin dublu-click pe celula respectivă. </w:t>
      </w:r>
    </w:p>
    <w:p w14:paraId="000001CF" w14:textId="77777777" w:rsidR="00D656D1" w:rsidRDefault="00000000">
      <w:pPr>
        <w:ind w:left="0" w:hanging="2"/>
      </w:pPr>
      <w:bookmarkStart w:id="72" w:name="_heading=h.19c6y18" w:colFirst="0" w:colLast="0"/>
      <w:bookmarkEnd w:id="72"/>
      <w:r>
        <w:rPr>
          <w:noProof/>
        </w:rPr>
        <w:drawing>
          <wp:inline distT="0" distB="0" distL="114300" distR="114300" wp14:anchorId="6B615ED7" wp14:editId="11803D92">
            <wp:extent cx="5875020" cy="3169920"/>
            <wp:effectExtent l="0" t="0" r="0" b="0"/>
            <wp:docPr id="113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1"/>
                    <a:srcRect/>
                    <a:stretch>
                      <a:fillRect/>
                    </a:stretch>
                  </pic:blipFill>
                  <pic:spPr>
                    <a:xfrm>
                      <a:off x="0" y="0"/>
                      <a:ext cx="5875020" cy="3169920"/>
                    </a:xfrm>
                    <a:prstGeom prst="rect">
                      <a:avLst/>
                    </a:prstGeom>
                    <a:ln/>
                  </pic:spPr>
                </pic:pic>
              </a:graphicData>
            </a:graphic>
          </wp:inline>
        </w:drawing>
      </w:r>
    </w:p>
    <w:p w14:paraId="000001D0" w14:textId="77777777" w:rsidR="00D656D1" w:rsidRDefault="00000000">
      <w:pPr>
        <w:pBdr>
          <w:top w:val="nil"/>
          <w:left w:val="nil"/>
          <w:bottom w:val="nil"/>
          <w:right w:val="nil"/>
          <w:between w:val="nil"/>
        </w:pBdr>
        <w:ind w:left="0" w:hanging="2"/>
        <w:jc w:val="center"/>
        <w:rPr>
          <w:rFonts w:ascii="Calibri" w:eastAsia="Calibri" w:hAnsi="Calibri" w:cs="Calibri"/>
          <w:color w:val="003399"/>
          <w:szCs w:val="20"/>
        </w:rPr>
      </w:pPr>
      <w:r>
        <w:rPr>
          <w:rFonts w:ascii="Calibri" w:eastAsia="Calibri" w:hAnsi="Calibri" w:cs="Calibri"/>
          <w:b/>
          <w:color w:val="003399"/>
          <w:szCs w:val="20"/>
        </w:rPr>
        <w:t>Figura 15</w:t>
      </w:r>
      <w:r>
        <w:rPr>
          <w:rFonts w:ascii="Calibri" w:eastAsia="Calibri" w:hAnsi="Calibri" w:cs="Calibri"/>
          <w:color w:val="003399"/>
          <w:szCs w:val="20"/>
        </w:rPr>
        <w:t>: Editarea punctului unui IED</w:t>
      </w:r>
    </w:p>
    <w:p w14:paraId="000001D1" w14:textId="77777777" w:rsidR="00D656D1" w:rsidRDefault="00000000">
      <w:pPr>
        <w:ind w:left="0" w:hanging="2"/>
        <w:rPr>
          <w:color w:val="000000"/>
          <w:sz w:val="22"/>
        </w:rPr>
      </w:pPr>
      <w:r>
        <w:rPr>
          <w:color w:val="000000"/>
          <w:sz w:val="22"/>
        </w:rPr>
        <w:t>Câmpurile editabile sunt:</w:t>
      </w:r>
    </w:p>
    <w:p w14:paraId="000001D2" w14:textId="77777777" w:rsidR="00D656D1" w:rsidRDefault="00000000">
      <w:pPr>
        <w:numPr>
          <w:ilvl w:val="0"/>
          <w:numId w:val="26"/>
        </w:numPr>
        <w:ind w:left="0" w:hanging="2"/>
      </w:pPr>
      <w:r>
        <w:t xml:space="preserve">ADDRESS – adresa punctului. </w:t>
      </w:r>
    </w:p>
    <w:p w14:paraId="000001D3" w14:textId="77777777" w:rsidR="00D656D1" w:rsidRDefault="00000000">
      <w:pPr>
        <w:numPr>
          <w:ilvl w:val="0"/>
          <w:numId w:val="26"/>
        </w:numPr>
        <w:ind w:left="0" w:hanging="2"/>
      </w:pPr>
      <w:proofErr w:type="spellStart"/>
      <w:r>
        <w:t>Description</w:t>
      </w:r>
      <w:proofErr w:type="spellEnd"/>
      <w:r>
        <w:t xml:space="preserve"> – câteva cuvinte care ajută la identificarea punctului și a scopului acestuia. </w:t>
      </w:r>
    </w:p>
    <w:p w14:paraId="000001D4" w14:textId="77777777" w:rsidR="00D656D1" w:rsidRDefault="00000000">
      <w:pPr>
        <w:numPr>
          <w:ilvl w:val="0"/>
          <w:numId w:val="26"/>
        </w:numPr>
        <w:ind w:left="0" w:hanging="2"/>
      </w:pPr>
      <w:proofErr w:type="spellStart"/>
      <w:r>
        <w:t>Variable</w:t>
      </w:r>
      <w:proofErr w:type="spellEnd"/>
      <w:r>
        <w:t xml:space="preserve"> </w:t>
      </w:r>
      <w:proofErr w:type="spellStart"/>
      <w:r>
        <w:t>Name</w:t>
      </w:r>
      <w:proofErr w:type="spellEnd"/>
      <w:r>
        <w:t xml:space="preserve"> – numele punctului</w:t>
      </w:r>
    </w:p>
    <w:p w14:paraId="000001D5" w14:textId="77777777" w:rsidR="00D656D1" w:rsidRDefault="00000000">
      <w:pPr>
        <w:pStyle w:val="Titlu2"/>
        <w:numPr>
          <w:ilvl w:val="1"/>
          <w:numId w:val="22"/>
        </w:numPr>
        <w:ind w:left="1" w:hanging="3"/>
      </w:pPr>
      <w:bookmarkStart w:id="73" w:name="_heading=h.3tbugp1" w:colFirst="0" w:colLast="0"/>
      <w:bookmarkEnd w:id="73"/>
      <w:r>
        <w:rPr>
          <w:rFonts w:ascii="Calibri" w:eastAsia="Calibri" w:hAnsi="Calibri" w:cs="Calibri"/>
          <w:b w:val="0"/>
        </w:rPr>
        <w:t xml:space="preserve"> Descărcarea și încărcarea bazei de date în ES200</w:t>
      </w:r>
    </w:p>
    <w:p w14:paraId="000001D6" w14:textId="77777777" w:rsidR="00D656D1" w:rsidRDefault="00000000">
      <w:pPr>
        <w:pStyle w:val="Titlu2"/>
        <w:numPr>
          <w:ilvl w:val="2"/>
          <w:numId w:val="22"/>
        </w:numPr>
        <w:ind w:left="1" w:hanging="3"/>
      </w:pPr>
      <w:bookmarkStart w:id="74" w:name="_heading=h.mcgmlyr6hwdw" w:colFirst="0" w:colLast="0"/>
      <w:bookmarkEnd w:id="74"/>
      <w:r>
        <w:t>Descărcarea bazei de date</w:t>
      </w:r>
    </w:p>
    <w:p w14:paraId="000001D7" w14:textId="77777777" w:rsidR="00D656D1" w:rsidRDefault="00000000">
      <w:pPr>
        <w:ind w:left="0" w:hanging="2"/>
      </w:pPr>
      <w:r>
        <w:t xml:space="preserve">În anumite cazuri de utilizare, baza de date de pe echipamentul pe care rulează ES200 va trebui modificată. Pentru asta, baza de date trebuie importată local și editată cu aplicația </w:t>
      </w:r>
      <w:proofErr w:type="spellStart"/>
      <w:r>
        <w:t>Dashboard</w:t>
      </w:r>
      <w:proofErr w:type="spellEnd"/>
      <w:r>
        <w:t xml:space="preserve">. Pentru </w:t>
      </w:r>
      <w:r>
        <w:lastRenderedPageBreak/>
        <w:t xml:space="preserve">descărcarea locală, se folosește meniul File -&gt; </w:t>
      </w:r>
      <w:proofErr w:type="spellStart"/>
      <w:r>
        <w:t>Download</w:t>
      </w:r>
      <w:proofErr w:type="spellEnd"/>
      <w:r>
        <w:t xml:space="preserve"> Project. Acesta va deschide o fereastră de navigare unde se vor introduce datele de conectare la echipamentul pe care se găsește baza de date.</w:t>
      </w:r>
    </w:p>
    <w:p w14:paraId="000001D8" w14:textId="77777777" w:rsidR="00D656D1" w:rsidRDefault="00000000">
      <w:pPr>
        <w:ind w:left="0" w:hanging="2"/>
        <w:jc w:val="center"/>
      </w:pPr>
      <w:bookmarkStart w:id="75" w:name="_heading=h.28h4qwu" w:colFirst="0" w:colLast="0"/>
      <w:bookmarkEnd w:id="75"/>
      <w:r>
        <w:rPr>
          <w:noProof/>
        </w:rPr>
        <w:drawing>
          <wp:inline distT="0" distB="0" distL="114300" distR="114300" wp14:anchorId="7FC6BDF6" wp14:editId="067281DA">
            <wp:extent cx="3772535" cy="3220085"/>
            <wp:effectExtent l="0" t="0" r="0" b="0"/>
            <wp:docPr id="113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2"/>
                    <a:srcRect/>
                    <a:stretch>
                      <a:fillRect/>
                    </a:stretch>
                  </pic:blipFill>
                  <pic:spPr>
                    <a:xfrm>
                      <a:off x="0" y="0"/>
                      <a:ext cx="3772535" cy="3220085"/>
                    </a:xfrm>
                    <a:prstGeom prst="rect">
                      <a:avLst/>
                    </a:prstGeom>
                    <a:ln/>
                  </pic:spPr>
                </pic:pic>
              </a:graphicData>
            </a:graphic>
          </wp:inline>
        </w:drawing>
      </w:r>
    </w:p>
    <w:p w14:paraId="000001D9" w14:textId="77777777" w:rsidR="00D656D1" w:rsidRDefault="00000000">
      <w:pPr>
        <w:pBdr>
          <w:top w:val="nil"/>
          <w:left w:val="nil"/>
          <w:bottom w:val="nil"/>
          <w:right w:val="nil"/>
          <w:between w:val="nil"/>
        </w:pBdr>
        <w:ind w:left="0" w:hanging="2"/>
        <w:jc w:val="center"/>
        <w:rPr>
          <w:rFonts w:ascii="Calibri" w:eastAsia="Calibri" w:hAnsi="Calibri" w:cs="Calibri"/>
          <w:b/>
          <w:color w:val="003399"/>
          <w:szCs w:val="20"/>
        </w:rPr>
      </w:pPr>
      <w:r>
        <w:rPr>
          <w:rFonts w:ascii="Calibri" w:eastAsia="Calibri" w:hAnsi="Calibri" w:cs="Calibri"/>
          <w:b/>
          <w:color w:val="003399"/>
          <w:szCs w:val="20"/>
        </w:rPr>
        <w:t xml:space="preserve">Figura 16: Crearea unui conexiuni la ES </w:t>
      </w:r>
      <w:proofErr w:type="spellStart"/>
      <w:r>
        <w:rPr>
          <w:rFonts w:ascii="Calibri" w:eastAsia="Calibri" w:hAnsi="Calibri" w:cs="Calibri"/>
          <w:b/>
          <w:color w:val="003399"/>
          <w:szCs w:val="20"/>
        </w:rPr>
        <w:t>Remote</w:t>
      </w:r>
      <w:proofErr w:type="spellEnd"/>
    </w:p>
    <w:p w14:paraId="000001DA" w14:textId="77777777" w:rsidR="00D656D1" w:rsidRDefault="00000000">
      <w:pPr>
        <w:ind w:left="0" w:hanging="2"/>
      </w:pPr>
      <w:bookmarkStart w:id="76" w:name="_heading=h.nmf14n" w:colFirst="0" w:colLast="0"/>
      <w:bookmarkEnd w:id="76"/>
      <w:r>
        <w:t xml:space="preserve">După introducerea datelor de conectare, va apărea o fereastră de navigare prin structura de fișiere locală, care permite selectarea destinației unde va fi salvată baza de date. De asemenea, aceasta poate fi denumită astfel încât să fie ușor identificabilă. </w:t>
      </w:r>
    </w:p>
    <w:p w14:paraId="000001DB" w14:textId="77777777" w:rsidR="00D656D1" w:rsidRDefault="00000000">
      <w:pPr>
        <w:pStyle w:val="Titlu2"/>
        <w:numPr>
          <w:ilvl w:val="2"/>
          <w:numId w:val="22"/>
        </w:numPr>
        <w:ind w:left="1" w:hanging="3"/>
      </w:pPr>
      <w:bookmarkStart w:id="77" w:name="_heading=h.lsxqs6ek3a99" w:colFirst="0" w:colLast="0"/>
      <w:bookmarkEnd w:id="77"/>
      <w:r>
        <w:t>Încărcarea bazei de date</w:t>
      </w:r>
    </w:p>
    <w:p w14:paraId="000001DC" w14:textId="77777777" w:rsidR="00D656D1" w:rsidRDefault="00000000">
      <w:pPr>
        <w:ind w:left="0" w:hanging="2"/>
      </w:pPr>
      <w:r>
        <w:t xml:space="preserve">După editarea bazei de date, aceasta trebuie încărcată pe echipamentul unde rulează ES200. Pentru asta, se folosește meniul File -&gt; </w:t>
      </w:r>
      <w:proofErr w:type="spellStart"/>
      <w:r>
        <w:t>Upload</w:t>
      </w:r>
      <w:proofErr w:type="spellEnd"/>
      <w:r>
        <w:t xml:space="preserve"> Project. La fel ca în cazul descărcării unei baze de date, se vor cere datele de conectare la echipamentul unde va fi încărcată baza de date.</w:t>
      </w:r>
    </w:p>
    <w:p w14:paraId="000001DD" w14:textId="77777777" w:rsidR="00D656D1" w:rsidRDefault="00000000">
      <w:pPr>
        <w:ind w:left="0" w:hanging="2"/>
      </w:pPr>
      <w:bookmarkStart w:id="78" w:name="_heading=h.37m2jsg" w:colFirst="0" w:colLast="0"/>
      <w:bookmarkEnd w:id="78"/>
      <w:r>
        <w:t xml:space="preserve">Ulterior introducerii </w:t>
      </w:r>
      <w:proofErr w:type="spellStart"/>
      <w:r>
        <w:t>credențialelor</w:t>
      </w:r>
      <w:proofErr w:type="spellEnd"/>
      <w:r>
        <w:t>, cu ajutorul unei ferestre de navigare se va putea selecta fișierul de pe mașina locală care va fi încărcat pe echipamentul pe care rulează ES200.</w:t>
      </w:r>
    </w:p>
    <w:p w14:paraId="000001DE" w14:textId="77777777" w:rsidR="00D656D1" w:rsidRDefault="00000000">
      <w:pPr>
        <w:pStyle w:val="Titlu2"/>
        <w:numPr>
          <w:ilvl w:val="1"/>
          <w:numId w:val="22"/>
        </w:numPr>
        <w:ind w:left="1" w:hanging="3"/>
      </w:pPr>
      <w:bookmarkStart w:id="79" w:name="_heading=h.2116fmdzqzdl" w:colFirst="0" w:colLast="0"/>
      <w:bookmarkEnd w:id="79"/>
      <w:r>
        <w:lastRenderedPageBreak/>
        <w:t>Vizualizarea punctelor.</w:t>
      </w:r>
    </w:p>
    <w:p w14:paraId="000001DF" w14:textId="77777777" w:rsidR="00D656D1" w:rsidRDefault="00000000">
      <w:pPr>
        <w:ind w:left="0" w:hanging="2"/>
      </w:pPr>
      <w:proofErr w:type="spellStart"/>
      <w:r>
        <w:t>Dashboard-ul</w:t>
      </w:r>
      <w:proofErr w:type="spellEnd"/>
      <w:r>
        <w:t xml:space="preserve"> pune la dispoziția utilizatorilor o interfață unde se poate vedea statusul punctelor. Aceasta se numește </w:t>
      </w:r>
      <w:proofErr w:type="spellStart"/>
      <w:r>
        <w:t>Entity</w:t>
      </w:r>
      <w:proofErr w:type="spellEnd"/>
      <w:r>
        <w:t xml:space="preserve"> </w:t>
      </w:r>
      <w:proofErr w:type="spellStart"/>
      <w:r>
        <w:t>Viewer</w:t>
      </w:r>
      <w:proofErr w:type="spellEnd"/>
      <w:r>
        <w:t xml:space="preserve"> și poate fi folosită și pentru a trimite comenzi către echipament. Pentru accesarea acestei interfețe se folosește meniul File -&gt; New </w:t>
      </w:r>
      <w:proofErr w:type="spellStart"/>
      <w:r>
        <w:t>EntityViewer</w:t>
      </w:r>
      <w:proofErr w:type="spellEnd"/>
      <w:r>
        <w:t xml:space="preserve"> și se introduc datele de conectare către un echipament pe care rulează ES200.</w:t>
      </w:r>
    </w:p>
    <w:p w14:paraId="000001E0" w14:textId="77777777" w:rsidR="00D656D1" w:rsidRDefault="00000000">
      <w:pPr>
        <w:ind w:left="0" w:hanging="2"/>
        <w:jc w:val="center"/>
      </w:pPr>
      <w:r>
        <w:rPr>
          <w:noProof/>
        </w:rPr>
        <w:drawing>
          <wp:inline distT="0" distB="0" distL="114300" distR="114300" wp14:anchorId="71EC48DB" wp14:editId="10B3F066">
            <wp:extent cx="5875020" cy="3117215"/>
            <wp:effectExtent l="0" t="0" r="0" b="0"/>
            <wp:docPr id="114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3"/>
                    <a:srcRect/>
                    <a:stretch>
                      <a:fillRect/>
                    </a:stretch>
                  </pic:blipFill>
                  <pic:spPr>
                    <a:xfrm>
                      <a:off x="0" y="0"/>
                      <a:ext cx="5875020" cy="3117215"/>
                    </a:xfrm>
                    <a:prstGeom prst="rect">
                      <a:avLst/>
                    </a:prstGeom>
                    <a:ln/>
                  </pic:spPr>
                </pic:pic>
              </a:graphicData>
            </a:graphic>
          </wp:inline>
        </w:drawing>
      </w:r>
    </w:p>
    <w:p w14:paraId="000001E1" w14:textId="77777777" w:rsidR="00D656D1" w:rsidRDefault="00000000">
      <w:pPr>
        <w:pBdr>
          <w:top w:val="nil"/>
          <w:left w:val="nil"/>
          <w:bottom w:val="nil"/>
          <w:right w:val="nil"/>
          <w:between w:val="nil"/>
        </w:pBdr>
        <w:ind w:left="0" w:hanging="2"/>
        <w:jc w:val="center"/>
        <w:rPr>
          <w:rFonts w:ascii="Calibri" w:eastAsia="Calibri" w:hAnsi="Calibri" w:cs="Calibri"/>
          <w:b/>
          <w:color w:val="003399"/>
          <w:szCs w:val="20"/>
        </w:rPr>
      </w:pPr>
      <w:r>
        <w:rPr>
          <w:rFonts w:ascii="Calibri" w:eastAsia="Calibri" w:hAnsi="Calibri" w:cs="Calibri"/>
          <w:b/>
          <w:color w:val="003399"/>
          <w:szCs w:val="20"/>
        </w:rPr>
        <w:t xml:space="preserve">Figura 17: ES200 </w:t>
      </w:r>
      <w:proofErr w:type="spellStart"/>
      <w:r>
        <w:rPr>
          <w:rFonts w:ascii="Calibri" w:eastAsia="Calibri" w:hAnsi="Calibri" w:cs="Calibri"/>
          <w:b/>
          <w:color w:val="003399"/>
          <w:szCs w:val="20"/>
        </w:rPr>
        <w:t>EntitiyViewer</w:t>
      </w:r>
      <w:proofErr w:type="spellEnd"/>
      <w:r>
        <w:rPr>
          <w:rFonts w:ascii="Calibri" w:eastAsia="Calibri" w:hAnsi="Calibri" w:cs="Calibri"/>
          <w:b/>
          <w:color w:val="003399"/>
          <w:szCs w:val="20"/>
        </w:rPr>
        <w:t xml:space="preserve"> – conectarea la un echipament pe care rulează ES200</w:t>
      </w:r>
    </w:p>
    <w:p w14:paraId="000001E2" w14:textId="77777777" w:rsidR="00D656D1" w:rsidRDefault="00D656D1">
      <w:pPr>
        <w:ind w:left="0" w:hanging="2"/>
      </w:pPr>
    </w:p>
    <w:p w14:paraId="000001E3" w14:textId="77777777" w:rsidR="00D656D1" w:rsidRDefault="00000000">
      <w:pPr>
        <w:ind w:left="0" w:hanging="2"/>
      </w:pPr>
      <w:r>
        <w:t xml:space="preserve">După conectarea la echipament, se poate vizualiza statusul punctelor și alte informații utile. </w:t>
      </w:r>
    </w:p>
    <w:p w14:paraId="000001E4" w14:textId="77777777" w:rsidR="00D656D1" w:rsidRDefault="00000000">
      <w:pPr>
        <w:ind w:left="0" w:hanging="2"/>
        <w:jc w:val="center"/>
      </w:pPr>
      <w:bookmarkStart w:id="80" w:name="_heading=h.1mrcu09" w:colFirst="0" w:colLast="0"/>
      <w:bookmarkEnd w:id="80"/>
      <w:r>
        <w:rPr>
          <w:noProof/>
        </w:rPr>
        <w:lastRenderedPageBreak/>
        <w:drawing>
          <wp:inline distT="114300" distB="114300" distL="114300" distR="114300" wp14:anchorId="621A2FD3" wp14:editId="21A9A964">
            <wp:extent cx="5878195" cy="2984500"/>
            <wp:effectExtent l="0" t="0" r="0" b="0"/>
            <wp:docPr id="111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4"/>
                    <a:srcRect/>
                    <a:stretch>
                      <a:fillRect/>
                    </a:stretch>
                  </pic:blipFill>
                  <pic:spPr>
                    <a:xfrm>
                      <a:off x="0" y="0"/>
                      <a:ext cx="5878195" cy="2984500"/>
                    </a:xfrm>
                    <a:prstGeom prst="rect">
                      <a:avLst/>
                    </a:prstGeom>
                    <a:ln/>
                  </pic:spPr>
                </pic:pic>
              </a:graphicData>
            </a:graphic>
          </wp:inline>
        </w:drawing>
      </w:r>
    </w:p>
    <w:p w14:paraId="000001E5" w14:textId="77777777" w:rsidR="00D656D1" w:rsidRDefault="00000000">
      <w:pPr>
        <w:pBdr>
          <w:top w:val="nil"/>
          <w:left w:val="nil"/>
          <w:bottom w:val="nil"/>
          <w:right w:val="nil"/>
          <w:between w:val="nil"/>
        </w:pBdr>
        <w:ind w:left="0" w:hanging="2"/>
        <w:jc w:val="center"/>
        <w:rPr>
          <w:rFonts w:ascii="Calibri" w:eastAsia="Calibri" w:hAnsi="Calibri" w:cs="Calibri"/>
          <w:b/>
          <w:color w:val="003399"/>
          <w:szCs w:val="20"/>
        </w:rPr>
      </w:pPr>
      <w:r>
        <w:rPr>
          <w:rFonts w:ascii="Calibri" w:eastAsia="Calibri" w:hAnsi="Calibri" w:cs="Calibri"/>
          <w:b/>
          <w:color w:val="003399"/>
          <w:szCs w:val="20"/>
        </w:rPr>
        <w:t xml:space="preserve">Figura 18: ES200 </w:t>
      </w:r>
      <w:proofErr w:type="spellStart"/>
      <w:r>
        <w:rPr>
          <w:rFonts w:ascii="Calibri" w:eastAsia="Calibri" w:hAnsi="Calibri" w:cs="Calibri"/>
          <w:b/>
          <w:color w:val="003399"/>
          <w:szCs w:val="20"/>
        </w:rPr>
        <w:t>EntityViewer</w:t>
      </w:r>
      <w:proofErr w:type="spellEnd"/>
      <w:r>
        <w:rPr>
          <w:rFonts w:ascii="Calibri" w:eastAsia="Calibri" w:hAnsi="Calibri" w:cs="Calibri"/>
          <w:b/>
          <w:color w:val="003399"/>
          <w:szCs w:val="20"/>
        </w:rPr>
        <w:t xml:space="preserve"> – interfața </w:t>
      </w:r>
      <w:proofErr w:type="spellStart"/>
      <w:r>
        <w:rPr>
          <w:rFonts w:ascii="Calibri" w:eastAsia="Calibri" w:hAnsi="Calibri" w:cs="Calibri"/>
          <w:b/>
          <w:color w:val="003399"/>
          <w:szCs w:val="20"/>
        </w:rPr>
        <w:t>EntitifyViewer</w:t>
      </w:r>
      <w:proofErr w:type="spellEnd"/>
    </w:p>
    <w:p w14:paraId="000001E6" w14:textId="77777777" w:rsidR="00D656D1" w:rsidRDefault="00000000">
      <w:pPr>
        <w:ind w:left="0" w:hanging="2"/>
      </w:pPr>
      <w:r>
        <w:t xml:space="preserve">De asemenea, în </w:t>
      </w:r>
      <w:proofErr w:type="spellStart"/>
      <w:r>
        <w:t>Entity</w:t>
      </w:r>
      <w:proofErr w:type="spellEnd"/>
      <w:r>
        <w:t xml:space="preserve"> </w:t>
      </w:r>
      <w:proofErr w:type="spellStart"/>
      <w:r>
        <w:t>Viewer</w:t>
      </w:r>
      <w:proofErr w:type="spellEnd"/>
      <w:r>
        <w:t xml:space="preserve"> se poate configura rata de </w:t>
      </w:r>
      <w:proofErr w:type="spellStart"/>
      <w:r>
        <w:t>refresh</w:t>
      </w:r>
      <w:proofErr w:type="spellEnd"/>
      <w:r>
        <w:t xml:space="preserve"> (în fereastra din Figura 18, aceasta este setată la 2 secunde). În plus, se poate vedea data și ora la care s-a efectuat ultimul </w:t>
      </w:r>
      <w:proofErr w:type="spellStart"/>
      <w:r>
        <w:t>refresh</w:t>
      </w:r>
      <w:proofErr w:type="spellEnd"/>
      <w:r>
        <w:t xml:space="preserve"> și statusul conexiunii la echipament. Dacă conexiunea este întreruptă (</w:t>
      </w:r>
      <w:proofErr w:type="spellStart"/>
      <w:r>
        <w:t>paused</w:t>
      </w:r>
      <w:proofErr w:type="spellEnd"/>
      <w:r>
        <w:t>), aceasta poate fi repornită apăsând pe butonul Play. Dacă conexiunea s-a întrerupt, se poate încerca reconectarea apăsând butonul Stop, apoi butonul Play.</w:t>
      </w:r>
    </w:p>
    <w:p w14:paraId="000001E7" w14:textId="77777777" w:rsidR="00D656D1" w:rsidRDefault="00000000">
      <w:pPr>
        <w:ind w:left="0" w:hanging="2"/>
      </w:pPr>
      <w:r>
        <w:t>Folosind săgeata din stânga fiecărei categorii, punctele grupate pot fi ascunse sau vizualizate. În momentul în care nu sunt ascunse, se afișează descrierea fiecărui punct, tipul lor, adresa și valoarea curentă. Pentru a filtra punctele în funcție de tip, se poate folosi sub-meniul din primul rând al tabelului. Pentru a filtra punctele în funcție de adresă, se poate scrie intervalul de adrese care se dorește afișat în câmpurile din primul rând al tabelului. Dacă se dorește vizualizarea unei singura adrese, se va trece aceasta în ambele câmpuri.</w:t>
      </w:r>
    </w:p>
    <w:p w14:paraId="000001E8" w14:textId="77777777" w:rsidR="00D656D1" w:rsidRDefault="00D656D1">
      <w:pPr>
        <w:ind w:left="0" w:hanging="2"/>
      </w:pPr>
    </w:p>
    <w:p w14:paraId="000001E9" w14:textId="77777777" w:rsidR="00D656D1" w:rsidRDefault="00D656D1">
      <w:pPr>
        <w:ind w:left="0" w:hanging="2"/>
      </w:pPr>
    </w:p>
    <w:p w14:paraId="000001EA" w14:textId="77777777" w:rsidR="00D656D1" w:rsidRDefault="00000000">
      <w:pPr>
        <w:ind w:left="0" w:hanging="2"/>
      </w:pPr>
      <w:r>
        <w:t xml:space="preserve">Pentru fiecare punct, sunt specificate </w:t>
      </w:r>
      <w:proofErr w:type="spellStart"/>
      <w:r>
        <w:t>marci</w:t>
      </w:r>
      <w:proofErr w:type="spellEnd"/>
      <w:r>
        <w:t xml:space="preserve"> temporale precum: </w:t>
      </w:r>
    </w:p>
    <w:p w14:paraId="000001EB" w14:textId="77777777" w:rsidR="00D656D1" w:rsidRDefault="00000000">
      <w:pPr>
        <w:numPr>
          <w:ilvl w:val="0"/>
          <w:numId w:val="23"/>
        </w:numPr>
        <w:spacing w:after="0"/>
        <w:ind w:left="0" w:hanging="2"/>
      </w:pPr>
      <w:r>
        <w:t xml:space="preserve">Protocol </w:t>
      </w:r>
      <w:proofErr w:type="spellStart"/>
      <w:r>
        <w:t>timestamp</w:t>
      </w:r>
      <w:proofErr w:type="spellEnd"/>
      <w:r>
        <w:t xml:space="preserve"> - momentul de timp </w:t>
      </w:r>
      <w:proofErr w:type="spellStart"/>
      <w:r>
        <w:t>inregistrat</w:t>
      </w:r>
      <w:proofErr w:type="spellEnd"/>
      <w:r>
        <w:t xml:space="preserve"> de </w:t>
      </w:r>
      <w:proofErr w:type="spellStart"/>
      <w:r>
        <w:t>catre</w:t>
      </w:r>
      <w:proofErr w:type="spellEnd"/>
      <w:r>
        <w:t xml:space="preserve"> protocol</w:t>
      </w:r>
    </w:p>
    <w:p w14:paraId="000001EC" w14:textId="77777777" w:rsidR="00D656D1" w:rsidRDefault="00000000">
      <w:pPr>
        <w:numPr>
          <w:ilvl w:val="0"/>
          <w:numId w:val="23"/>
        </w:numPr>
        <w:spacing w:before="0"/>
        <w:ind w:left="0" w:hanging="2"/>
      </w:pPr>
      <w:proofErr w:type="spellStart"/>
      <w:r>
        <w:lastRenderedPageBreak/>
        <w:t>Internal</w:t>
      </w:r>
      <w:proofErr w:type="spellEnd"/>
      <w:r>
        <w:t xml:space="preserve"> </w:t>
      </w:r>
      <w:proofErr w:type="spellStart"/>
      <w:r>
        <w:t>timestamp</w:t>
      </w:r>
      <w:proofErr w:type="spellEnd"/>
      <w:r>
        <w:t xml:space="preserve"> - momentul de timp corespondent </w:t>
      </w:r>
      <w:proofErr w:type="spellStart"/>
      <w:r>
        <w:t>masinii</w:t>
      </w:r>
      <w:proofErr w:type="spellEnd"/>
      <w:r>
        <w:t xml:space="preserve"> pe care </w:t>
      </w:r>
      <w:proofErr w:type="spellStart"/>
      <w:r>
        <w:t>ruleaza</w:t>
      </w:r>
      <w:proofErr w:type="spellEnd"/>
      <w:r>
        <w:t xml:space="preserve"> ES200 - prezinta ultimul eveniment ce a avut loc pe punctul respectiv</w:t>
      </w:r>
    </w:p>
    <w:p w14:paraId="000001ED" w14:textId="77777777" w:rsidR="00D656D1" w:rsidRDefault="00000000">
      <w:pPr>
        <w:ind w:left="0" w:hanging="2"/>
      </w:pPr>
      <w:r>
        <w:t xml:space="preserve">In coltul dreapta sus a ferestrei se poate identifica un buton intitulat “Open Console” - acesta are rolul de a deschide un terminal de pe </w:t>
      </w:r>
      <w:proofErr w:type="spellStart"/>
      <w:r>
        <w:t>routerul</w:t>
      </w:r>
      <w:proofErr w:type="spellEnd"/>
      <w:r>
        <w:t xml:space="preserve"> pe care </w:t>
      </w:r>
      <w:proofErr w:type="spellStart"/>
      <w:r>
        <w:t>ruleaza</w:t>
      </w:r>
      <w:proofErr w:type="spellEnd"/>
      <w:r>
        <w:t xml:space="preserve"> ES200.</w:t>
      </w:r>
    </w:p>
    <w:p w14:paraId="000001EE" w14:textId="77777777" w:rsidR="00D656D1" w:rsidRDefault="00000000">
      <w:pPr>
        <w:ind w:left="0" w:hanging="2"/>
      </w:pPr>
      <w:r>
        <w:t xml:space="preserve">In dreapta acestuia poate fi identificat indicatorul de timp “ES200 Time”. Acesta indica momentul de timp actual al </w:t>
      </w:r>
      <w:proofErr w:type="spellStart"/>
      <w:r>
        <w:t>masinii</w:t>
      </w:r>
      <w:proofErr w:type="spellEnd"/>
      <w:r>
        <w:t xml:space="preserve"> pe care </w:t>
      </w:r>
      <w:proofErr w:type="spellStart"/>
      <w:r>
        <w:t>ruleaza</w:t>
      </w:r>
      <w:proofErr w:type="spellEnd"/>
      <w:r>
        <w:t xml:space="preserve"> ES200. Acesta se </w:t>
      </w:r>
      <w:proofErr w:type="spellStart"/>
      <w:r>
        <w:t>actualizeaza</w:t>
      </w:r>
      <w:proofErr w:type="spellEnd"/>
      <w:r>
        <w:t xml:space="preserve"> </w:t>
      </w:r>
      <w:proofErr w:type="spellStart"/>
      <w:r>
        <w:t>odata</w:t>
      </w:r>
      <w:proofErr w:type="spellEnd"/>
      <w:r>
        <w:t xml:space="preserve"> cu intervalul de </w:t>
      </w:r>
      <w:proofErr w:type="spellStart"/>
      <w:r>
        <w:t>refresh</w:t>
      </w:r>
      <w:proofErr w:type="spellEnd"/>
      <w:r>
        <w:t xml:space="preserve"> setat anterior.</w:t>
      </w:r>
    </w:p>
    <w:p w14:paraId="000001EF" w14:textId="77777777" w:rsidR="00D656D1" w:rsidRDefault="00000000">
      <w:pPr>
        <w:ind w:left="0" w:hanging="2"/>
      </w:pPr>
      <w:r>
        <w:t xml:space="preserve">Indicatorul verde din </w:t>
      </w:r>
      <w:proofErr w:type="spellStart"/>
      <w:r>
        <w:t>stanga</w:t>
      </w:r>
      <w:proofErr w:type="spellEnd"/>
      <w:r>
        <w:t xml:space="preserve"> barei de status prezinta statusul conexiunii. Acesta este verde daca exista conexiune intre </w:t>
      </w:r>
      <w:proofErr w:type="spellStart"/>
      <w:r>
        <w:t>masina</w:t>
      </w:r>
      <w:proofErr w:type="spellEnd"/>
      <w:r>
        <w:t xml:space="preserve"> pe care </w:t>
      </w:r>
      <w:proofErr w:type="spellStart"/>
      <w:r>
        <w:t>ruleaza</w:t>
      </w:r>
      <w:proofErr w:type="spellEnd"/>
      <w:r>
        <w:t xml:space="preserve"> </w:t>
      </w:r>
      <w:proofErr w:type="spellStart"/>
      <w:r>
        <w:t>aplicatia</w:t>
      </w:r>
      <w:proofErr w:type="spellEnd"/>
      <w:r>
        <w:t xml:space="preserve"> si ES200 si </w:t>
      </w:r>
      <w:proofErr w:type="spellStart"/>
      <w:r>
        <w:t>rosu</w:t>
      </w:r>
      <w:proofErr w:type="spellEnd"/>
      <w:r>
        <w:t xml:space="preserve"> daca nu.</w:t>
      </w:r>
      <w:r>
        <w:rPr>
          <w:noProof/>
        </w:rPr>
        <w:drawing>
          <wp:inline distT="114300" distB="114300" distL="114300" distR="114300" wp14:anchorId="04D41ED9" wp14:editId="58B0232D">
            <wp:extent cx="5486400" cy="1409700"/>
            <wp:effectExtent l="0" t="0" r="0" b="0"/>
            <wp:docPr id="110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5"/>
                    <a:srcRect/>
                    <a:stretch>
                      <a:fillRect/>
                    </a:stretch>
                  </pic:blipFill>
                  <pic:spPr>
                    <a:xfrm>
                      <a:off x="0" y="0"/>
                      <a:ext cx="5486400" cy="1409700"/>
                    </a:xfrm>
                    <a:prstGeom prst="rect">
                      <a:avLst/>
                    </a:prstGeom>
                    <a:ln/>
                  </pic:spPr>
                </pic:pic>
              </a:graphicData>
            </a:graphic>
          </wp:inline>
        </w:drawing>
      </w:r>
    </w:p>
    <w:p w14:paraId="000001F0" w14:textId="77777777" w:rsidR="00D656D1" w:rsidRDefault="00000000">
      <w:pPr>
        <w:ind w:left="0" w:hanging="2"/>
        <w:jc w:val="center"/>
        <w:rPr>
          <w:rFonts w:ascii="Calibri" w:eastAsia="Calibri" w:hAnsi="Calibri" w:cs="Calibri"/>
          <w:b/>
          <w:color w:val="003399"/>
        </w:rPr>
      </w:pPr>
      <w:r>
        <w:rPr>
          <w:rFonts w:ascii="Calibri" w:eastAsia="Calibri" w:hAnsi="Calibri" w:cs="Calibri"/>
          <w:b/>
          <w:color w:val="003399"/>
        </w:rPr>
        <w:t xml:space="preserve">Figura 19: Butonul de pornire </w:t>
      </w:r>
    </w:p>
    <w:p w14:paraId="000001F1" w14:textId="77777777" w:rsidR="00D656D1" w:rsidRDefault="00000000">
      <w:pPr>
        <w:ind w:left="0" w:hanging="2"/>
      </w:pPr>
      <w:r>
        <w:t xml:space="preserve"> La încărcarea unei baze de date noua, procesele se </w:t>
      </w:r>
      <w:proofErr w:type="spellStart"/>
      <w:r>
        <w:t>restarteaza</w:t>
      </w:r>
      <w:proofErr w:type="spellEnd"/>
      <w:r>
        <w:t xml:space="preserve">, astfel, este nevoie ca </w:t>
      </w:r>
      <w:proofErr w:type="spellStart"/>
      <w:r>
        <w:t>Entity</w:t>
      </w:r>
      <w:proofErr w:type="spellEnd"/>
      <w:r>
        <w:t xml:space="preserve"> </w:t>
      </w:r>
      <w:proofErr w:type="spellStart"/>
      <w:r>
        <w:t>Viewer-ul</w:t>
      </w:r>
      <w:proofErr w:type="spellEnd"/>
      <w:r>
        <w:t xml:space="preserve"> sa fie pornit manual pentru a relua conexiunea cu ES200. </w:t>
      </w:r>
    </w:p>
    <w:p w14:paraId="000001F2" w14:textId="77777777" w:rsidR="00D656D1" w:rsidRDefault="00D656D1">
      <w:pPr>
        <w:ind w:left="0" w:hanging="2"/>
      </w:pPr>
    </w:p>
    <w:p w14:paraId="000001F3" w14:textId="77777777" w:rsidR="00D656D1" w:rsidRDefault="00000000">
      <w:pPr>
        <w:pStyle w:val="Titlu2"/>
        <w:numPr>
          <w:ilvl w:val="1"/>
          <w:numId w:val="22"/>
        </w:numPr>
        <w:ind w:left="1" w:hanging="3"/>
      </w:pPr>
      <w:bookmarkStart w:id="81" w:name="_heading=h.46r0co2" w:colFirst="0" w:colLast="0"/>
      <w:bookmarkEnd w:id="81"/>
      <w:r>
        <w:t xml:space="preserve"> Trimiterea comenzilor</w:t>
      </w:r>
    </w:p>
    <w:p w14:paraId="000001F4" w14:textId="77777777" w:rsidR="00D656D1" w:rsidRDefault="00000000">
      <w:pPr>
        <w:ind w:left="0" w:hanging="2"/>
      </w:pPr>
      <w:r>
        <w:t xml:space="preserve">Pentru a trimite comenzi către puncte, se poate folosi interfața </w:t>
      </w:r>
      <w:proofErr w:type="spellStart"/>
      <w:r>
        <w:t>Entity</w:t>
      </w:r>
      <w:proofErr w:type="spellEnd"/>
      <w:r>
        <w:t xml:space="preserve"> </w:t>
      </w:r>
      <w:proofErr w:type="spellStart"/>
      <w:r>
        <w:t>Viewer</w:t>
      </w:r>
      <w:proofErr w:type="spellEnd"/>
      <w:r>
        <w:t xml:space="preserve">. În dreapta celulei care conține valoarea punctului, se poate scrie comanda care va fi trimisă. Aceste celule pentru comenzi se găsesc în coloana </w:t>
      </w:r>
      <w:proofErr w:type="spellStart"/>
      <w:r>
        <w:t>Command</w:t>
      </w:r>
      <w:proofErr w:type="spellEnd"/>
      <w:r>
        <w:t>. Doar celulele de pe rândurile punctelor care pot fi comandate sunt celule editabile. Dublu-click pe o astfel de celulă va permite editarea.</w:t>
      </w:r>
    </w:p>
    <w:p w14:paraId="000001F5" w14:textId="77777777" w:rsidR="00D656D1" w:rsidRDefault="00000000">
      <w:pPr>
        <w:ind w:left="0" w:hanging="2"/>
      </w:pPr>
      <w:r>
        <w:t xml:space="preserve">După scrierea comenzii dorite și apăsarea tastei </w:t>
      </w:r>
      <w:proofErr w:type="spellStart"/>
      <w:r>
        <w:t>Enter</w:t>
      </w:r>
      <w:proofErr w:type="spellEnd"/>
      <w:r>
        <w:t>, comanda va fi trimisă și rezultatul va apărea în coloana Status. Comenzile pot fi executate doar pe puncte de tip “Output”.</w:t>
      </w:r>
    </w:p>
    <w:p w14:paraId="000001F6" w14:textId="77777777" w:rsidR="00D656D1" w:rsidRDefault="00000000">
      <w:pPr>
        <w:ind w:left="0" w:hanging="2"/>
      </w:pPr>
      <w:r>
        <w:rPr>
          <w:noProof/>
        </w:rPr>
        <w:lastRenderedPageBreak/>
        <w:drawing>
          <wp:inline distT="114300" distB="114300" distL="114300" distR="114300" wp14:anchorId="784265F6" wp14:editId="264E8ECC">
            <wp:extent cx="5878195" cy="2984500"/>
            <wp:effectExtent l="0" t="0" r="0" b="0"/>
            <wp:docPr id="112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6"/>
                    <a:srcRect/>
                    <a:stretch>
                      <a:fillRect/>
                    </a:stretch>
                  </pic:blipFill>
                  <pic:spPr>
                    <a:xfrm>
                      <a:off x="0" y="0"/>
                      <a:ext cx="5878195" cy="2984500"/>
                    </a:xfrm>
                    <a:prstGeom prst="rect">
                      <a:avLst/>
                    </a:prstGeom>
                    <a:ln/>
                  </pic:spPr>
                </pic:pic>
              </a:graphicData>
            </a:graphic>
          </wp:inline>
        </w:drawing>
      </w:r>
    </w:p>
    <w:p w14:paraId="000001F7" w14:textId="77777777" w:rsidR="00D656D1" w:rsidRDefault="00000000">
      <w:pPr>
        <w:pBdr>
          <w:top w:val="nil"/>
          <w:left w:val="nil"/>
          <w:bottom w:val="nil"/>
          <w:right w:val="nil"/>
          <w:between w:val="nil"/>
        </w:pBdr>
        <w:ind w:left="0" w:hanging="2"/>
        <w:jc w:val="center"/>
        <w:rPr>
          <w:rFonts w:ascii="Calibri" w:eastAsia="Calibri" w:hAnsi="Calibri" w:cs="Calibri"/>
          <w:b/>
          <w:color w:val="003399"/>
          <w:szCs w:val="20"/>
        </w:rPr>
      </w:pPr>
      <w:r>
        <w:rPr>
          <w:rFonts w:ascii="Calibri" w:eastAsia="Calibri" w:hAnsi="Calibri" w:cs="Calibri"/>
          <w:b/>
          <w:color w:val="003399"/>
          <w:szCs w:val="20"/>
        </w:rPr>
        <w:t xml:space="preserve">Figura </w:t>
      </w:r>
      <w:r>
        <w:rPr>
          <w:rFonts w:ascii="Calibri" w:eastAsia="Calibri" w:hAnsi="Calibri" w:cs="Calibri"/>
          <w:b/>
          <w:color w:val="003399"/>
        </w:rPr>
        <w:t>20</w:t>
      </w:r>
      <w:r>
        <w:rPr>
          <w:rFonts w:ascii="Calibri" w:eastAsia="Calibri" w:hAnsi="Calibri" w:cs="Calibri"/>
          <w:b/>
          <w:color w:val="003399"/>
          <w:szCs w:val="20"/>
        </w:rPr>
        <w:t xml:space="preserve">: ES200 </w:t>
      </w:r>
      <w:proofErr w:type="spellStart"/>
      <w:r>
        <w:rPr>
          <w:rFonts w:ascii="Calibri" w:eastAsia="Calibri" w:hAnsi="Calibri" w:cs="Calibri"/>
          <w:b/>
          <w:color w:val="003399"/>
          <w:szCs w:val="20"/>
        </w:rPr>
        <w:t>EntityViewer</w:t>
      </w:r>
      <w:proofErr w:type="spellEnd"/>
      <w:r>
        <w:rPr>
          <w:rFonts w:ascii="Calibri" w:eastAsia="Calibri" w:hAnsi="Calibri" w:cs="Calibri"/>
          <w:b/>
          <w:color w:val="003399"/>
          <w:szCs w:val="20"/>
        </w:rPr>
        <w:t xml:space="preserve"> – trimiterea unei comenzi</w:t>
      </w:r>
    </w:p>
    <w:p w14:paraId="000001F8" w14:textId="77777777" w:rsidR="00D656D1" w:rsidRDefault="00000000">
      <w:pPr>
        <w:ind w:left="0" w:hanging="2"/>
      </w:pPr>
      <w:r>
        <w:t xml:space="preserve">Daca se trimit mai multe comenzi pe </w:t>
      </w:r>
      <w:proofErr w:type="spellStart"/>
      <w:r>
        <w:t>acelasi</w:t>
      </w:r>
      <w:proofErr w:type="spellEnd"/>
      <w:r>
        <w:t xml:space="preserve"> punct, eticheta actuala va fi </w:t>
      </w:r>
      <w:proofErr w:type="spellStart"/>
      <w:r>
        <w:t>inlocuita</w:t>
      </w:r>
      <w:proofErr w:type="spellEnd"/>
      <w:r>
        <w:t xml:space="preserve"> de cea mai recenta, iar in dreapta acesteia va </w:t>
      </w:r>
      <w:proofErr w:type="spellStart"/>
      <w:r>
        <w:t>aparea</w:t>
      </w:r>
      <w:proofErr w:type="spellEnd"/>
      <w:r>
        <w:t xml:space="preserve"> </w:t>
      </w:r>
      <w:proofErr w:type="spellStart"/>
      <w:r>
        <w:t>numarul</w:t>
      </w:r>
      <w:proofErr w:type="spellEnd"/>
      <w:r>
        <w:t xml:space="preserve"> de comenzi ce au fost trimise pana atunci.</w:t>
      </w:r>
    </w:p>
    <w:p w14:paraId="000001F9" w14:textId="77777777" w:rsidR="00D656D1" w:rsidRDefault="00000000">
      <w:pPr>
        <w:ind w:left="0" w:hanging="2"/>
      </w:pPr>
      <w:r>
        <w:t xml:space="preserve"> </w:t>
      </w:r>
      <w:r>
        <w:rPr>
          <w:noProof/>
        </w:rPr>
        <w:drawing>
          <wp:inline distT="114300" distB="114300" distL="114300" distR="114300" wp14:anchorId="2EC8E879" wp14:editId="6C8B44EB">
            <wp:extent cx="5878195" cy="101600"/>
            <wp:effectExtent l="0" t="0" r="0" b="0"/>
            <wp:docPr id="108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7"/>
                    <a:srcRect/>
                    <a:stretch>
                      <a:fillRect/>
                    </a:stretch>
                  </pic:blipFill>
                  <pic:spPr>
                    <a:xfrm>
                      <a:off x="0" y="0"/>
                      <a:ext cx="5878195" cy="101600"/>
                    </a:xfrm>
                    <a:prstGeom prst="rect">
                      <a:avLst/>
                    </a:prstGeom>
                    <a:ln/>
                  </pic:spPr>
                </pic:pic>
              </a:graphicData>
            </a:graphic>
          </wp:inline>
        </w:drawing>
      </w:r>
    </w:p>
    <w:p w14:paraId="000001FA" w14:textId="77777777" w:rsidR="00D656D1" w:rsidRDefault="00000000">
      <w:pPr>
        <w:ind w:left="0" w:hanging="2"/>
        <w:jc w:val="center"/>
        <w:rPr>
          <w:rFonts w:ascii="Calibri" w:eastAsia="Calibri" w:hAnsi="Calibri" w:cs="Calibri"/>
          <w:b/>
          <w:color w:val="003399"/>
        </w:rPr>
      </w:pPr>
      <w:r>
        <w:rPr>
          <w:rFonts w:ascii="Calibri" w:eastAsia="Calibri" w:hAnsi="Calibri" w:cs="Calibri"/>
          <w:b/>
          <w:color w:val="003399"/>
        </w:rPr>
        <w:t xml:space="preserve">Figura 21: ES200 </w:t>
      </w:r>
      <w:proofErr w:type="spellStart"/>
      <w:r>
        <w:rPr>
          <w:rFonts w:ascii="Calibri" w:eastAsia="Calibri" w:hAnsi="Calibri" w:cs="Calibri"/>
          <w:b/>
          <w:color w:val="003399"/>
        </w:rPr>
        <w:t>EntityViewer</w:t>
      </w:r>
      <w:proofErr w:type="spellEnd"/>
      <w:r>
        <w:rPr>
          <w:rFonts w:ascii="Calibri" w:eastAsia="Calibri" w:hAnsi="Calibri" w:cs="Calibri"/>
          <w:b/>
          <w:color w:val="003399"/>
        </w:rPr>
        <w:t xml:space="preserve"> – trimiterea mai multor comenzi pe </w:t>
      </w:r>
      <w:proofErr w:type="spellStart"/>
      <w:r>
        <w:rPr>
          <w:rFonts w:ascii="Calibri" w:eastAsia="Calibri" w:hAnsi="Calibri" w:cs="Calibri"/>
          <w:b/>
          <w:color w:val="003399"/>
        </w:rPr>
        <w:t>acelasi</w:t>
      </w:r>
      <w:proofErr w:type="spellEnd"/>
      <w:r>
        <w:rPr>
          <w:rFonts w:ascii="Calibri" w:eastAsia="Calibri" w:hAnsi="Calibri" w:cs="Calibri"/>
          <w:b/>
          <w:color w:val="003399"/>
        </w:rPr>
        <w:t xml:space="preserve"> punct</w:t>
      </w:r>
    </w:p>
    <w:p w14:paraId="000001FB" w14:textId="77777777" w:rsidR="00D656D1" w:rsidRDefault="00D656D1">
      <w:pPr>
        <w:ind w:left="0" w:hanging="2"/>
      </w:pPr>
    </w:p>
    <w:p w14:paraId="000001FC" w14:textId="77777777" w:rsidR="00D656D1" w:rsidRDefault="00000000">
      <w:pPr>
        <w:pStyle w:val="Titlu2"/>
        <w:numPr>
          <w:ilvl w:val="1"/>
          <w:numId w:val="22"/>
        </w:numPr>
        <w:ind w:left="1" w:hanging="3"/>
        <w:rPr>
          <w:rFonts w:ascii="Calibri" w:eastAsia="Calibri" w:hAnsi="Calibri" w:cs="Calibri"/>
        </w:rPr>
      </w:pPr>
      <w:bookmarkStart w:id="82" w:name="_heading=h.r20sew1fwqo8" w:colFirst="0" w:colLast="0"/>
      <w:bookmarkEnd w:id="82"/>
      <w:r>
        <w:t xml:space="preserve"> </w:t>
      </w:r>
      <w:proofErr w:type="spellStart"/>
      <w:r>
        <w:t>Fortarea</w:t>
      </w:r>
      <w:proofErr w:type="spellEnd"/>
      <w:r>
        <w:t xml:space="preserve"> de puncte</w:t>
      </w:r>
    </w:p>
    <w:p w14:paraId="000001FD" w14:textId="77777777" w:rsidR="00D656D1" w:rsidRDefault="00000000">
      <w:pPr>
        <w:ind w:left="0" w:hanging="2"/>
      </w:pPr>
      <w:proofErr w:type="spellStart"/>
      <w:r>
        <w:t>Fortarea</w:t>
      </w:r>
      <w:proofErr w:type="spellEnd"/>
      <w:r>
        <w:t xml:space="preserve"> de puncte este o caracteristica folosita de cele mai multe ori pentru testare. Pentru a o efectua, este nevoie sa se completeze </w:t>
      </w:r>
      <w:proofErr w:type="spellStart"/>
      <w:r>
        <w:t>campul</w:t>
      </w:r>
      <w:proofErr w:type="spellEnd"/>
      <w:r>
        <w:t xml:space="preserve"> de text de sub coloana “</w:t>
      </w:r>
      <w:proofErr w:type="spellStart"/>
      <w:r>
        <w:t>Value</w:t>
      </w:r>
      <w:proofErr w:type="spellEnd"/>
      <w:r>
        <w:t xml:space="preserve">” a punctelor de Input (doar pentru punctele de Input este valabila) si apoi sa se apese tasta </w:t>
      </w:r>
      <w:proofErr w:type="spellStart"/>
      <w:r>
        <w:t>Enter</w:t>
      </w:r>
      <w:proofErr w:type="spellEnd"/>
      <w:r>
        <w:t xml:space="preserve">. </w:t>
      </w:r>
      <w:proofErr w:type="spellStart"/>
      <w:r>
        <w:t>Odata</w:t>
      </w:r>
      <w:proofErr w:type="spellEnd"/>
      <w:r>
        <w:t xml:space="preserve"> </w:t>
      </w:r>
      <w:proofErr w:type="spellStart"/>
      <w:r>
        <w:t>fortat</w:t>
      </w:r>
      <w:proofErr w:type="spellEnd"/>
      <w:r>
        <w:t xml:space="preserve">, un punct va avea aceasta eticheta sub coloana de status. </w:t>
      </w:r>
    </w:p>
    <w:p w14:paraId="000001FE" w14:textId="77777777" w:rsidR="00D656D1" w:rsidRDefault="00000000">
      <w:pPr>
        <w:ind w:left="0" w:hanging="2"/>
      </w:pPr>
      <w:r>
        <w:rPr>
          <w:noProof/>
        </w:rPr>
        <w:lastRenderedPageBreak/>
        <w:drawing>
          <wp:inline distT="114300" distB="114300" distL="114300" distR="114300" wp14:anchorId="35DFD8D8" wp14:editId="678E987A">
            <wp:extent cx="5878195" cy="711200"/>
            <wp:effectExtent l="0" t="0" r="0" b="0"/>
            <wp:docPr id="110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8"/>
                    <a:srcRect/>
                    <a:stretch>
                      <a:fillRect/>
                    </a:stretch>
                  </pic:blipFill>
                  <pic:spPr>
                    <a:xfrm>
                      <a:off x="0" y="0"/>
                      <a:ext cx="5878195" cy="711200"/>
                    </a:xfrm>
                    <a:prstGeom prst="rect">
                      <a:avLst/>
                    </a:prstGeom>
                    <a:ln/>
                  </pic:spPr>
                </pic:pic>
              </a:graphicData>
            </a:graphic>
          </wp:inline>
        </w:drawing>
      </w:r>
    </w:p>
    <w:p w14:paraId="000001FF" w14:textId="77777777" w:rsidR="00D656D1" w:rsidRDefault="00000000">
      <w:pPr>
        <w:ind w:left="0" w:hanging="2"/>
        <w:jc w:val="center"/>
        <w:rPr>
          <w:rFonts w:ascii="Calibri" w:eastAsia="Calibri" w:hAnsi="Calibri" w:cs="Calibri"/>
          <w:b/>
          <w:color w:val="003399"/>
        </w:rPr>
      </w:pPr>
      <w:r>
        <w:rPr>
          <w:rFonts w:ascii="Calibri" w:eastAsia="Calibri" w:hAnsi="Calibri" w:cs="Calibri"/>
          <w:b/>
          <w:color w:val="003399"/>
        </w:rPr>
        <w:t xml:space="preserve">Figura 22: ES200 </w:t>
      </w:r>
      <w:proofErr w:type="spellStart"/>
      <w:r>
        <w:rPr>
          <w:rFonts w:ascii="Calibri" w:eastAsia="Calibri" w:hAnsi="Calibri" w:cs="Calibri"/>
          <w:b/>
          <w:color w:val="003399"/>
        </w:rPr>
        <w:t>EntityViewer</w:t>
      </w:r>
      <w:proofErr w:type="spellEnd"/>
      <w:r>
        <w:rPr>
          <w:rFonts w:ascii="Calibri" w:eastAsia="Calibri" w:hAnsi="Calibri" w:cs="Calibri"/>
          <w:b/>
          <w:color w:val="003399"/>
        </w:rPr>
        <w:t xml:space="preserve"> – </w:t>
      </w:r>
      <w:proofErr w:type="spellStart"/>
      <w:r>
        <w:rPr>
          <w:rFonts w:ascii="Calibri" w:eastAsia="Calibri" w:hAnsi="Calibri" w:cs="Calibri"/>
          <w:b/>
          <w:color w:val="003399"/>
        </w:rPr>
        <w:t>fortarea</w:t>
      </w:r>
      <w:proofErr w:type="spellEnd"/>
      <w:r>
        <w:rPr>
          <w:rFonts w:ascii="Calibri" w:eastAsia="Calibri" w:hAnsi="Calibri" w:cs="Calibri"/>
          <w:b/>
          <w:color w:val="003399"/>
        </w:rPr>
        <w:t xml:space="preserve"> de puncte</w:t>
      </w:r>
    </w:p>
    <w:p w14:paraId="00000200" w14:textId="77777777" w:rsidR="00D656D1" w:rsidRDefault="00000000">
      <w:pPr>
        <w:ind w:left="0" w:hanging="2"/>
        <w:rPr>
          <w:rFonts w:ascii="Calibri" w:eastAsia="Calibri" w:hAnsi="Calibri" w:cs="Calibri"/>
          <w:b/>
          <w:color w:val="003399"/>
        </w:rPr>
      </w:pPr>
      <w:r>
        <w:t xml:space="preserve">Pentru a opri </w:t>
      </w:r>
      <w:proofErr w:type="spellStart"/>
      <w:r>
        <w:t>fortarea</w:t>
      </w:r>
      <w:proofErr w:type="spellEnd"/>
      <w:r>
        <w:t xml:space="preserve"> unui punct, se </w:t>
      </w:r>
      <w:proofErr w:type="spellStart"/>
      <w:r>
        <w:t>apasa</w:t>
      </w:r>
      <w:proofErr w:type="spellEnd"/>
      <w:r>
        <w:t xml:space="preserve"> pictograma “x” din interiorul etichetei de “</w:t>
      </w:r>
      <w:proofErr w:type="spellStart"/>
      <w:r>
        <w:t>Forced</w:t>
      </w:r>
      <w:proofErr w:type="spellEnd"/>
      <w:r>
        <w:t xml:space="preserve"> </w:t>
      </w:r>
      <w:proofErr w:type="spellStart"/>
      <w:r>
        <w:t>Value</w:t>
      </w:r>
      <w:proofErr w:type="spellEnd"/>
      <w:r>
        <w:t xml:space="preserve">”. Astfel, punctul va reveni la valoarea dinainte de </w:t>
      </w:r>
      <w:proofErr w:type="spellStart"/>
      <w:r>
        <w:t>fortare</w:t>
      </w:r>
      <w:proofErr w:type="spellEnd"/>
      <w:r>
        <w:t xml:space="preserve"> </w:t>
      </w:r>
      <w:proofErr w:type="spellStart"/>
      <w:r>
        <w:t>dupa</w:t>
      </w:r>
      <w:proofErr w:type="spellEnd"/>
      <w:r>
        <w:t xml:space="preserve"> aproximativ 10 secunde, daca punctele au o conexiune valida.</w:t>
      </w:r>
    </w:p>
    <w:p w14:paraId="00000201" w14:textId="77777777" w:rsidR="00D656D1" w:rsidRDefault="00000000">
      <w:pPr>
        <w:pStyle w:val="Titlu1"/>
        <w:numPr>
          <w:ilvl w:val="0"/>
          <w:numId w:val="22"/>
        </w:numPr>
        <w:ind w:left="1" w:hanging="3"/>
      </w:pPr>
      <w:bookmarkStart w:id="83" w:name="_heading=h.gjr5ufb4zo9d" w:colFirst="0" w:colLast="0"/>
      <w:bookmarkEnd w:id="83"/>
      <w:r>
        <w:t xml:space="preserve"> Configurarea </w:t>
      </w:r>
      <w:proofErr w:type="spellStart"/>
      <w:r>
        <w:t>comunicatiei</w:t>
      </w:r>
      <w:proofErr w:type="spellEnd"/>
      <w:r>
        <w:t xml:space="preserve"> cu IED </w:t>
      </w:r>
    </w:p>
    <w:p w14:paraId="00000202" w14:textId="77777777" w:rsidR="00D656D1" w:rsidRDefault="00000000">
      <w:pPr>
        <w:pStyle w:val="Titlu2"/>
        <w:numPr>
          <w:ilvl w:val="1"/>
          <w:numId w:val="22"/>
        </w:numPr>
        <w:ind w:left="1" w:hanging="3"/>
      </w:pPr>
      <w:bookmarkStart w:id="84" w:name="_heading=h.xdbmiasjf6qa" w:colFirst="0" w:colLast="0"/>
      <w:bookmarkEnd w:id="84"/>
      <w:proofErr w:type="spellStart"/>
      <w:r>
        <w:t>Modbus</w:t>
      </w:r>
      <w:proofErr w:type="spellEnd"/>
    </w:p>
    <w:p w14:paraId="00000203" w14:textId="77777777" w:rsidR="00D656D1" w:rsidRDefault="00000000">
      <w:pPr>
        <w:pStyle w:val="Titlu3"/>
        <w:numPr>
          <w:ilvl w:val="2"/>
          <w:numId w:val="22"/>
        </w:numPr>
        <w:ind w:left="0" w:hanging="2"/>
        <w:rPr>
          <w:rFonts w:ascii="Calibri" w:eastAsia="Calibri" w:hAnsi="Calibri" w:cs="Calibri"/>
          <w:color w:val="003399"/>
          <w:sz w:val="24"/>
          <w:szCs w:val="24"/>
        </w:rPr>
      </w:pPr>
      <w:bookmarkStart w:id="85" w:name="_heading=h.tkm9whksxxqe" w:colFirst="0" w:colLast="0"/>
      <w:bookmarkEnd w:id="85"/>
      <w:r>
        <w:rPr>
          <w:rFonts w:ascii="Calibri" w:eastAsia="Calibri" w:hAnsi="Calibri" w:cs="Calibri"/>
          <w:color w:val="003399"/>
          <w:sz w:val="24"/>
          <w:szCs w:val="24"/>
        </w:rPr>
        <w:t xml:space="preserve">Configurare generală a canalului de </w:t>
      </w:r>
      <w:proofErr w:type="spellStart"/>
      <w:r>
        <w:rPr>
          <w:rFonts w:ascii="Calibri" w:eastAsia="Calibri" w:hAnsi="Calibri" w:cs="Calibri"/>
          <w:color w:val="003399"/>
          <w:sz w:val="24"/>
          <w:szCs w:val="24"/>
        </w:rPr>
        <w:t>comunicatie</w:t>
      </w:r>
      <w:proofErr w:type="spellEnd"/>
    </w:p>
    <w:p w14:paraId="00000204" w14:textId="77777777" w:rsidR="00D656D1" w:rsidRDefault="00000000">
      <w:pPr>
        <w:ind w:left="0" w:hanging="2"/>
      </w:pPr>
      <w:r>
        <w:rPr>
          <w:noProof/>
        </w:rPr>
        <w:drawing>
          <wp:inline distT="114300" distB="114300" distL="114300" distR="114300" wp14:anchorId="647C817F" wp14:editId="1780C4AC">
            <wp:extent cx="5878195" cy="2921000"/>
            <wp:effectExtent l="0" t="0" r="0" b="0"/>
            <wp:docPr id="109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9"/>
                    <a:srcRect/>
                    <a:stretch>
                      <a:fillRect/>
                    </a:stretch>
                  </pic:blipFill>
                  <pic:spPr>
                    <a:xfrm>
                      <a:off x="0" y="0"/>
                      <a:ext cx="5878195" cy="2921000"/>
                    </a:xfrm>
                    <a:prstGeom prst="rect">
                      <a:avLst/>
                    </a:prstGeom>
                    <a:ln/>
                  </pic:spPr>
                </pic:pic>
              </a:graphicData>
            </a:graphic>
          </wp:inline>
        </w:drawing>
      </w:r>
    </w:p>
    <w:p w14:paraId="00000205" w14:textId="77777777" w:rsidR="00D656D1" w:rsidRDefault="00000000">
      <w:pPr>
        <w:ind w:left="0" w:hanging="2"/>
      </w:pPr>
      <w:r>
        <w:t xml:space="preserve">După </w:t>
      </w:r>
      <w:proofErr w:type="spellStart"/>
      <w:r>
        <w:t>adaugarea</w:t>
      </w:r>
      <w:proofErr w:type="spellEnd"/>
      <w:r>
        <w:t xml:space="preserve"> unui nou IED si configurarea conform descrierii din secțiunea 4.2, vom avea disponibile pentru a fi editate informațiile de mai jos.</w:t>
      </w:r>
    </w:p>
    <w:p w14:paraId="00000206" w14:textId="77777777" w:rsidR="00D656D1" w:rsidRDefault="00D656D1">
      <w:pPr>
        <w:ind w:left="0" w:hanging="2"/>
      </w:pPr>
    </w:p>
    <w:p w14:paraId="00000207" w14:textId="77777777" w:rsidR="00D656D1" w:rsidRDefault="00000000">
      <w:pPr>
        <w:ind w:left="0" w:hanging="2"/>
        <w:rPr>
          <w:b/>
        </w:rPr>
      </w:pPr>
      <w:r>
        <w:rPr>
          <w:b/>
        </w:rPr>
        <w:lastRenderedPageBreak/>
        <w:t>În cazul în care canalul este de tip TCP:</w:t>
      </w:r>
    </w:p>
    <w:p w14:paraId="00000208" w14:textId="77777777" w:rsidR="00D656D1" w:rsidRDefault="00000000">
      <w:pPr>
        <w:ind w:left="0" w:hanging="2"/>
      </w:pPr>
      <w:r>
        <w:rPr>
          <w:noProof/>
        </w:rPr>
        <w:drawing>
          <wp:inline distT="114300" distB="114300" distL="114300" distR="114300" wp14:anchorId="4205C4AA" wp14:editId="725680DA">
            <wp:extent cx="5878195" cy="1295400"/>
            <wp:effectExtent l="0" t="0" r="0" b="0"/>
            <wp:docPr id="113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0"/>
                    <a:srcRect/>
                    <a:stretch>
                      <a:fillRect/>
                    </a:stretch>
                  </pic:blipFill>
                  <pic:spPr>
                    <a:xfrm>
                      <a:off x="0" y="0"/>
                      <a:ext cx="5878195" cy="1295400"/>
                    </a:xfrm>
                    <a:prstGeom prst="rect">
                      <a:avLst/>
                    </a:prstGeom>
                    <a:ln/>
                  </pic:spPr>
                </pic:pic>
              </a:graphicData>
            </a:graphic>
          </wp:inline>
        </w:drawing>
      </w:r>
    </w:p>
    <w:p w14:paraId="00000209" w14:textId="77777777" w:rsidR="00D656D1" w:rsidRDefault="00000000">
      <w:pPr>
        <w:ind w:left="0" w:hanging="2"/>
      </w:pPr>
      <w:r>
        <w:rPr>
          <w:b/>
        </w:rPr>
        <w:t xml:space="preserve">Channel </w:t>
      </w:r>
      <w:proofErr w:type="spellStart"/>
      <w:r>
        <w:rPr>
          <w:b/>
        </w:rPr>
        <w:t>Description</w:t>
      </w:r>
      <w:proofErr w:type="spellEnd"/>
      <w:r>
        <w:t xml:space="preserve"> - denumirea canalului de </w:t>
      </w:r>
      <w:proofErr w:type="spellStart"/>
      <w:r>
        <w:t>comunicatie</w:t>
      </w:r>
      <w:proofErr w:type="spellEnd"/>
      <w:r>
        <w:t xml:space="preserve">. Nu afectează </w:t>
      </w:r>
      <w:proofErr w:type="spellStart"/>
      <w:r>
        <w:t>comunicatia</w:t>
      </w:r>
      <w:proofErr w:type="spellEnd"/>
      <w:r>
        <w:t xml:space="preserve"> cu dispozitivele </w:t>
      </w:r>
      <w:proofErr w:type="spellStart"/>
      <w:r>
        <w:t>ajutand</w:t>
      </w:r>
      <w:proofErr w:type="spellEnd"/>
      <w:r>
        <w:t xml:space="preserve"> la organizarea informațiilor.</w:t>
      </w:r>
    </w:p>
    <w:p w14:paraId="0000020A" w14:textId="77777777" w:rsidR="00D656D1" w:rsidRDefault="00000000">
      <w:pPr>
        <w:ind w:left="0" w:hanging="2"/>
      </w:pPr>
      <w:r>
        <w:rPr>
          <w:b/>
        </w:rPr>
        <w:t>IP</w:t>
      </w:r>
      <w:r>
        <w:t xml:space="preserve"> : Adresa IP a echipamentului;</w:t>
      </w:r>
    </w:p>
    <w:p w14:paraId="0000020B" w14:textId="77777777" w:rsidR="00D656D1" w:rsidRDefault="00000000">
      <w:pPr>
        <w:ind w:left="0" w:hanging="2"/>
      </w:pPr>
      <w:r>
        <w:rPr>
          <w:b/>
        </w:rPr>
        <w:t>Port</w:t>
      </w:r>
      <w:r>
        <w:t xml:space="preserve"> : portul TCP prin care se </w:t>
      </w:r>
      <w:proofErr w:type="spellStart"/>
      <w:r>
        <w:t>realizeaza</w:t>
      </w:r>
      <w:proofErr w:type="spellEnd"/>
      <w:r>
        <w:t xml:space="preserve"> </w:t>
      </w:r>
      <w:proofErr w:type="spellStart"/>
      <w:r>
        <w:t>comunicatia</w:t>
      </w:r>
      <w:proofErr w:type="spellEnd"/>
      <w:r>
        <w:t xml:space="preserve"> TCP/IP cu echipamentul (</w:t>
      </w:r>
      <w:proofErr w:type="spellStart"/>
      <w:r>
        <w:t>pt</w:t>
      </w:r>
      <w:proofErr w:type="spellEnd"/>
      <w:r>
        <w:t xml:space="preserve"> </w:t>
      </w:r>
      <w:proofErr w:type="spellStart"/>
      <w:r>
        <w:t>Modbus</w:t>
      </w:r>
      <w:proofErr w:type="spellEnd"/>
      <w:r>
        <w:t xml:space="preserve"> cel mai utilizat este portul 502).</w:t>
      </w:r>
    </w:p>
    <w:p w14:paraId="0000020C" w14:textId="77777777" w:rsidR="00D656D1" w:rsidRDefault="00000000">
      <w:pPr>
        <w:ind w:left="0" w:hanging="2"/>
      </w:pPr>
      <w:r>
        <w:t>In cazul in care canalul de comunicație este de tip serial:</w:t>
      </w:r>
    </w:p>
    <w:p w14:paraId="0000020D" w14:textId="77777777" w:rsidR="00D656D1" w:rsidRDefault="00000000">
      <w:pPr>
        <w:ind w:left="0" w:hanging="2"/>
      </w:pPr>
      <w:r>
        <w:rPr>
          <w:noProof/>
        </w:rPr>
        <w:drawing>
          <wp:inline distT="114300" distB="114300" distL="114300" distR="114300" wp14:anchorId="7B9A15E4" wp14:editId="6146BED7">
            <wp:extent cx="5878195" cy="3530600"/>
            <wp:effectExtent l="0" t="0" r="0" b="0"/>
            <wp:docPr id="107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1"/>
                    <a:srcRect/>
                    <a:stretch>
                      <a:fillRect/>
                    </a:stretch>
                  </pic:blipFill>
                  <pic:spPr>
                    <a:xfrm>
                      <a:off x="0" y="0"/>
                      <a:ext cx="5878195" cy="3530600"/>
                    </a:xfrm>
                    <a:prstGeom prst="rect">
                      <a:avLst/>
                    </a:prstGeom>
                    <a:ln/>
                  </pic:spPr>
                </pic:pic>
              </a:graphicData>
            </a:graphic>
          </wp:inline>
        </w:drawing>
      </w:r>
    </w:p>
    <w:p w14:paraId="0000020E" w14:textId="77777777" w:rsidR="00D656D1" w:rsidRDefault="00D656D1">
      <w:pPr>
        <w:ind w:left="0" w:hanging="2"/>
      </w:pPr>
    </w:p>
    <w:p w14:paraId="0000020F" w14:textId="77777777" w:rsidR="00D656D1" w:rsidRDefault="00000000">
      <w:pPr>
        <w:ind w:left="0" w:hanging="2"/>
      </w:pPr>
      <w:proofErr w:type="spellStart"/>
      <w:r>
        <w:lastRenderedPageBreak/>
        <w:t>Regasim</w:t>
      </w:r>
      <w:proofErr w:type="spellEnd"/>
      <w:r>
        <w:t xml:space="preserve"> </w:t>
      </w:r>
      <w:proofErr w:type="spellStart"/>
      <w:r>
        <w:t>setarile</w:t>
      </w:r>
      <w:proofErr w:type="spellEnd"/>
      <w:r>
        <w:t xml:space="preserve"> specifice unei </w:t>
      </w:r>
      <w:proofErr w:type="spellStart"/>
      <w:r>
        <w:t>comunicatii</w:t>
      </w:r>
      <w:proofErr w:type="spellEnd"/>
      <w:r>
        <w:t xml:space="preserve"> seriale:</w:t>
      </w:r>
    </w:p>
    <w:p w14:paraId="00000210" w14:textId="77777777" w:rsidR="00D656D1" w:rsidRDefault="00000000">
      <w:pPr>
        <w:ind w:left="0" w:hanging="2"/>
      </w:pPr>
      <w:r>
        <w:t>BAUDRATE – viteza conexiunii (măsurată în biți/secundă);</w:t>
      </w:r>
    </w:p>
    <w:p w14:paraId="00000211" w14:textId="77777777" w:rsidR="00D656D1" w:rsidRDefault="00000000">
      <w:pPr>
        <w:ind w:left="0" w:hanging="2"/>
      </w:pPr>
      <w:r>
        <w:t>DATABITS – numărul de biți ai unui caracter;</w:t>
      </w:r>
    </w:p>
    <w:p w14:paraId="00000212" w14:textId="77777777" w:rsidR="00D656D1" w:rsidRDefault="00000000">
      <w:pPr>
        <w:ind w:left="0" w:hanging="2"/>
      </w:pPr>
      <w:r>
        <w:t>STOPBITS – numărul de biți folosiți pentru identificarea finalului unui caracter;</w:t>
      </w:r>
    </w:p>
    <w:p w14:paraId="00000213" w14:textId="77777777" w:rsidR="00D656D1" w:rsidRDefault="00000000">
      <w:pPr>
        <w:ind w:left="0" w:hanging="2"/>
      </w:pPr>
      <w:r>
        <w:t>PARITY – o metodă folosită pentru detectarea erorilor de comunicație;</w:t>
      </w:r>
    </w:p>
    <w:p w14:paraId="00000214" w14:textId="77777777" w:rsidR="00D656D1" w:rsidRDefault="00000000">
      <w:pPr>
        <w:ind w:left="0" w:hanging="2"/>
      </w:pPr>
      <w:r>
        <w:t>RTSCONTROL – o metodă folosită pentru a garanta faptul că viteza de transmisie nu este mai mare decât viteza la care receptorul poate procesa datele primite;</w:t>
      </w:r>
    </w:p>
    <w:p w14:paraId="00000215" w14:textId="77777777" w:rsidR="00D656D1" w:rsidRDefault="00000000">
      <w:pPr>
        <w:ind w:left="0" w:hanging="2"/>
      </w:pPr>
      <w:r>
        <w:t>Suplimentar:</w:t>
      </w:r>
    </w:p>
    <w:p w14:paraId="00000216" w14:textId="77777777" w:rsidR="00D656D1" w:rsidRDefault="00000000">
      <w:pPr>
        <w:ind w:left="0" w:hanging="2"/>
      </w:pPr>
      <w:r>
        <w:rPr>
          <w:b/>
        </w:rPr>
        <w:t xml:space="preserve">Channel </w:t>
      </w:r>
      <w:proofErr w:type="spellStart"/>
      <w:r>
        <w:rPr>
          <w:b/>
        </w:rPr>
        <w:t>Description</w:t>
      </w:r>
      <w:proofErr w:type="spellEnd"/>
      <w:r>
        <w:t xml:space="preserve"> - denumirea canalului de </w:t>
      </w:r>
      <w:proofErr w:type="spellStart"/>
      <w:r>
        <w:t>comunicatie</w:t>
      </w:r>
      <w:proofErr w:type="spellEnd"/>
      <w:r>
        <w:t xml:space="preserve">. Nu afectează </w:t>
      </w:r>
      <w:proofErr w:type="spellStart"/>
      <w:r>
        <w:t>comunicatia</w:t>
      </w:r>
      <w:proofErr w:type="spellEnd"/>
      <w:r>
        <w:t xml:space="preserve"> cu dispozitivele </w:t>
      </w:r>
      <w:proofErr w:type="spellStart"/>
      <w:r>
        <w:t>ajutand</w:t>
      </w:r>
      <w:proofErr w:type="spellEnd"/>
      <w:r>
        <w:t xml:space="preserve"> la organizarea informațiilor.</w:t>
      </w:r>
    </w:p>
    <w:p w14:paraId="00000217" w14:textId="77777777" w:rsidR="00D656D1" w:rsidRDefault="00000000">
      <w:pPr>
        <w:ind w:left="0" w:hanging="2"/>
      </w:pPr>
      <w:r>
        <w:rPr>
          <w:b/>
        </w:rPr>
        <w:t>Port:</w:t>
      </w:r>
      <w:r>
        <w:t xml:space="preserve"> Portul serial utilizat de ES200 pentru </w:t>
      </w:r>
      <w:proofErr w:type="spellStart"/>
      <w:r>
        <w:t>comunicatia</w:t>
      </w:r>
      <w:proofErr w:type="spellEnd"/>
      <w:r>
        <w:t xml:space="preserve"> cu dispozitivul slave. Funcție de platforma HW pe care o folosim poate avea descrieri specifice sistemului de fișiere Linux.</w:t>
      </w:r>
    </w:p>
    <w:p w14:paraId="00000218" w14:textId="77777777" w:rsidR="00D656D1" w:rsidRDefault="00000000">
      <w:pPr>
        <w:ind w:left="0" w:hanging="2"/>
      </w:pPr>
      <w:r>
        <w:rPr>
          <w:b/>
        </w:rPr>
        <w:t>Port 1</w:t>
      </w:r>
      <w:r>
        <w:t xml:space="preserve"> - /</w:t>
      </w:r>
      <w:proofErr w:type="spellStart"/>
      <w:r>
        <w:t>dev</w:t>
      </w:r>
      <w:proofErr w:type="spellEnd"/>
      <w:r>
        <w:t>/ttyS1 (IR809)</w:t>
      </w:r>
    </w:p>
    <w:p w14:paraId="00000219" w14:textId="77777777" w:rsidR="00D656D1" w:rsidRDefault="00000000">
      <w:pPr>
        <w:ind w:left="0" w:hanging="2"/>
      </w:pPr>
      <w:r>
        <w:rPr>
          <w:b/>
        </w:rPr>
        <w:t>Port 2</w:t>
      </w:r>
      <w:r>
        <w:t xml:space="preserve"> - /</w:t>
      </w:r>
      <w:proofErr w:type="spellStart"/>
      <w:r>
        <w:t>dev</w:t>
      </w:r>
      <w:proofErr w:type="spellEnd"/>
      <w:r>
        <w:t>/ttyS2 (IR809)</w:t>
      </w:r>
    </w:p>
    <w:p w14:paraId="0000021A" w14:textId="77777777" w:rsidR="00D656D1" w:rsidRDefault="00000000">
      <w:pPr>
        <w:ind w:left="0" w:hanging="2"/>
      </w:pPr>
      <w:r>
        <w:rPr>
          <w:b/>
        </w:rPr>
        <w:t>Port 3</w:t>
      </w:r>
      <w:r>
        <w:t xml:space="preserve">  - /</w:t>
      </w:r>
      <w:proofErr w:type="spellStart"/>
      <w:r>
        <w:t>dev</w:t>
      </w:r>
      <w:proofErr w:type="spellEnd"/>
      <w:r>
        <w:t>/ttyTun0 (IR1101)</w:t>
      </w:r>
    </w:p>
    <w:p w14:paraId="0000021B" w14:textId="77777777" w:rsidR="00D656D1" w:rsidRDefault="00000000">
      <w:pPr>
        <w:pStyle w:val="Titlu3"/>
        <w:numPr>
          <w:ilvl w:val="2"/>
          <w:numId w:val="22"/>
        </w:numPr>
        <w:ind w:left="0" w:hanging="2"/>
        <w:rPr>
          <w:rFonts w:ascii="Calibri" w:eastAsia="Calibri" w:hAnsi="Calibri" w:cs="Calibri"/>
          <w:color w:val="003399"/>
          <w:sz w:val="24"/>
          <w:szCs w:val="24"/>
        </w:rPr>
      </w:pPr>
      <w:bookmarkStart w:id="86" w:name="_heading=h.9f55b311mfju" w:colFirst="0" w:colLast="0"/>
      <w:bookmarkEnd w:id="86"/>
      <w:r>
        <w:rPr>
          <w:rFonts w:ascii="Calibri" w:eastAsia="Calibri" w:hAnsi="Calibri" w:cs="Calibri"/>
          <w:color w:val="003399"/>
          <w:sz w:val="24"/>
          <w:szCs w:val="24"/>
        </w:rPr>
        <w:lastRenderedPageBreak/>
        <w:t>Configurarea generala a RTU</w:t>
      </w:r>
    </w:p>
    <w:p w14:paraId="0000021C" w14:textId="77777777" w:rsidR="00D656D1" w:rsidRDefault="00000000">
      <w:pPr>
        <w:ind w:left="0" w:hanging="2"/>
      </w:pPr>
      <w:r>
        <w:rPr>
          <w:noProof/>
        </w:rPr>
        <w:drawing>
          <wp:inline distT="114300" distB="114300" distL="114300" distR="114300" wp14:anchorId="72143769" wp14:editId="0C9EBA46">
            <wp:extent cx="5878195" cy="4051300"/>
            <wp:effectExtent l="0" t="0" r="0" b="0"/>
            <wp:docPr id="109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2"/>
                    <a:srcRect/>
                    <a:stretch>
                      <a:fillRect/>
                    </a:stretch>
                  </pic:blipFill>
                  <pic:spPr>
                    <a:xfrm>
                      <a:off x="0" y="0"/>
                      <a:ext cx="5878195" cy="4051300"/>
                    </a:xfrm>
                    <a:prstGeom prst="rect">
                      <a:avLst/>
                    </a:prstGeom>
                    <a:ln/>
                  </pic:spPr>
                </pic:pic>
              </a:graphicData>
            </a:graphic>
          </wp:inline>
        </w:drawing>
      </w:r>
    </w:p>
    <w:p w14:paraId="0000021D" w14:textId="77777777" w:rsidR="00D656D1" w:rsidRDefault="00000000">
      <w:pPr>
        <w:widowControl w:val="0"/>
        <w:spacing w:before="0" w:after="0" w:line="240" w:lineRule="auto"/>
        <w:ind w:left="0" w:hanging="2"/>
        <w:rPr>
          <w:rFonts w:ascii="Calibri" w:eastAsia="Calibri" w:hAnsi="Calibri" w:cs="Calibri"/>
          <w:sz w:val="22"/>
        </w:rPr>
      </w:pPr>
      <w:proofErr w:type="spellStart"/>
      <w:r>
        <w:rPr>
          <w:rFonts w:ascii="Calibri" w:eastAsia="Calibri" w:hAnsi="Calibri" w:cs="Calibri"/>
          <w:b/>
          <w:sz w:val="22"/>
        </w:rPr>
        <w:t>SlaveAddr</w:t>
      </w:r>
      <w:proofErr w:type="spellEnd"/>
      <w:r>
        <w:rPr>
          <w:rFonts w:ascii="Calibri" w:eastAsia="Calibri" w:hAnsi="Calibri" w:cs="Calibri"/>
          <w:sz w:val="22"/>
        </w:rPr>
        <w:t xml:space="preserve"> – adresa slave-ului de </w:t>
      </w:r>
      <w:proofErr w:type="spellStart"/>
      <w:r>
        <w:rPr>
          <w:rFonts w:ascii="Calibri" w:eastAsia="Calibri" w:hAnsi="Calibri" w:cs="Calibri"/>
          <w:sz w:val="22"/>
        </w:rPr>
        <w:t>Modbus</w:t>
      </w:r>
      <w:proofErr w:type="spellEnd"/>
      <w:r>
        <w:rPr>
          <w:rFonts w:ascii="Calibri" w:eastAsia="Calibri" w:hAnsi="Calibri" w:cs="Calibri"/>
          <w:sz w:val="22"/>
        </w:rPr>
        <w:t xml:space="preserve"> – este definită la nivelul PLC sau al releului de </w:t>
      </w:r>
      <w:proofErr w:type="spellStart"/>
      <w:r>
        <w:rPr>
          <w:rFonts w:ascii="Calibri" w:eastAsia="Calibri" w:hAnsi="Calibri" w:cs="Calibri"/>
          <w:sz w:val="22"/>
        </w:rPr>
        <w:t>protectie</w:t>
      </w:r>
      <w:proofErr w:type="spellEnd"/>
    </w:p>
    <w:p w14:paraId="0000021E" w14:textId="77777777" w:rsidR="00D656D1" w:rsidRDefault="00000000">
      <w:pPr>
        <w:widowControl w:val="0"/>
        <w:spacing w:before="0" w:after="0" w:line="240" w:lineRule="auto"/>
        <w:ind w:left="0" w:hanging="2"/>
        <w:rPr>
          <w:rFonts w:ascii="Calibri" w:eastAsia="Calibri" w:hAnsi="Calibri" w:cs="Calibri"/>
          <w:sz w:val="22"/>
        </w:rPr>
      </w:pPr>
      <w:proofErr w:type="spellStart"/>
      <w:r>
        <w:rPr>
          <w:rFonts w:ascii="Calibri" w:eastAsia="Calibri" w:hAnsi="Calibri" w:cs="Calibri"/>
          <w:b/>
          <w:sz w:val="22"/>
        </w:rPr>
        <w:t>ModbusType</w:t>
      </w:r>
      <w:proofErr w:type="spellEnd"/>
      <w:r>
        <w:rPr>
          <w:rFonts w:ascii="Calibri" w:eastAsia="Calibri" w:hAnsi="Calibri" w:cs="Calibri"/>
          <w:sz w:val="22"/>
        </w:rPr>
        <w:t xml:space="preserve"> – Se selectează tipul de </w:t>
      </w:r>
      <w:proofErr w:type="spellStart"/>
      <w:r>
        <w:rPr>
          <w:rFonts w:ascii="Calibri" w:eastAsia="Calibri" w:hAnsi="Calibri" w:cs="Calibri"/>
          <w:sz w:val="22"/>
        </w:rPr>
        <w:t>comunicatie</w:t>
      </w:r>
      <w:proofErr w:type="spellEnd"/>
      <w:r>
        <w:rPr>
          <w:rFonts w:ascii="Calibri" w:eastAsia="Calibri" w:hAnsi="Calibri" w:cs="Calibri"/>
          <w:sz w:val="22"/>
        </w:rPr>
        <w:t xml:space="preserve"> </w:t>
      </w:r>
      <w:proofErr w:type="spellStart"/>
      <w:r>
        <w:rPr>
          <w:rFonts w:ascii="Calibri" w:eastAsia="Calibri" w:hAnsi="Calibri" w:cs="Calibri"/>
          <w:sz w:val="22"/>
        </w:rPr>
        <w:t>Modbus</w:t>
      </w:r>
      <w:proofErr w:type="spellEnd"/>
      <w:r>
        <w:rPr>
          <w:rFonts w:ascii="Calibri" w:eastAsia="Calibri" w:hAnsi="Calibri" w:cs="Calibri"/>
          <w:sz w:val="22"/>
        </w:rPr>
        <w:t xml:space="preserve"> RTU,  ASCII sau TCP. Tipul de </w:t>
      </w:r>
      <w:proofErr w:type="spellStart"/>
      <w:r>
        <w:rPr>
          <w:rFonts w:ascii="Calibri" w:eastAsia="Calibri" w:hAnsi="Calibri" w:cs="Calibri"/>
          <w:sz w:val="22"/>
        </w:rPr>
        <w:t>Modbus</w:t>
      </w:r>
      <w:proofErr w:type="spellEnd"/>
      <w:r>
        <w:rPr>
          <w:rFonts w:ascii="Calibri" w:eastAsia="Calibri" w:hAnsi="Calibri" w:cs="Calibri"/>
          <w:sz w:val="22"/>
        </w:rPr>
        <w:t xml:space="preserve">( RTU, ASCII sau TCP) este descris în documentația releului sau PLC. </w:t>
      </w:r>
      <w:proofErr w:type="spellStart"/>
      <w:r>
        <w:rPr>
          <w:rFonts w:ascii="Calibri" w:eastAsia="Calibri" w:hAnsi="Calibri" w:cs="Calibri"/>
          <w:sz w:val="22"/>
        </w:rPr>
        <w:t>Modbus</w:t>
      </w:r>
      <w:proofErr w:type="spellEnd"/>
      <w:r>
        <w:rPr>
          <w:rFonts w:ascii="Calibri" w:eastAsia="Calibri" w:hAnsi="Calibri" w:cs="Calibri"/>
          <w:sz w:val="22"/>
        </w:rPr>
        <w:t xml:space="preserve"> RTU sau ASCII este utilizat in </w:t>
      </w:r>
      <w:proofErr w:type="spellStart"/>
      <w:r>
        <w:rPr>
          <w:rFonts w:ascii="Calibri" w:eastAsia="Calibri" w:hAnsi="Calibri" w:cs="Calibri"/>
          <w:sz w:val="22"/>
        </w:rPr>
        <w:t>situatiiile</w:t>
      </w:r>
      <w:proofErr w:type="spellEnd"/>
      <w:r>
        <w:rPr>
          <w:rFonts w:ascii="Calibri" w:eastAsia="Calibri" w:hAnsi="Calibri" w:cs="Calibri"/>
          <w:sz w:val="22"/>
        </w:rPr>
        <w:t xml:space="preserve"> in care utilizam o </w:t>
      </w:r>
      <w:proofErr w:type="spellStart"/>
      <w:r>
        <w:rPr>
          <w:rFonts w:ascii="Calibri" w:eastAsia="Calibri" w:hAnsi="Calibri" w:cs="Calibri"/>
          <w:sz w:val="22"/>
        </w:rPr>
        <w:t>legatura</w:t>
      </w:r>
      <w:proofErr w:type="spellEnd"/>
      <w:r>
        <w:rPr>
          <w:rFonts w:ascii="Calibri" w:eastAsia="Calibri" w:hAnsi="Calibri" w:cs="Calibri"/>
          <w:sz w:val="22"/>
        </w:rPr>
        <w:t xml:space="preserve"> </w:t>
      </w:r>
      <w:proofErr w:type="spellStart"/>
      <w:r>
        <w:rPr>
          <w:rFonts w:ascii="Calibri" w:eastAsia="Calibri" w:hAnsi="Calibri" w:cs="Calibri"/>
          <w:sz w:val="22"/>
        </w:rPr>
        <w:t>serialala</w:t>
      </w:r>
      <w:proofErr w:type="spellEnd"/>
      <w:r>
        <w:rPr>
          <w:rFonts w:ascii="Calibri" w:eastAsia="Calibri" w:hAnsi="Calibri" w:cs="Calibri"/>
          <w:sz w:val="22"/>
        </w:rPr>
        <w:t xml:space="preserve"> (RS232 sau RS485)</w:t>
      </w:r>
      <w:proofErr w:type="spellStart"/>
      <w:r>
        <w:rPr>
          <w:rFonts w:ascii="Calibri" w:eastAsia="Calibri" w:hAnsi="Calibri" w:cs="Calibri"/>
          <w:sz w:val="22"/>
        </w:rPr>
        <w:t>ntre</w:t>
      </w:r>
      <w:proofErr w:type="spellEnd"/>
      <w:r>
        <w:rPr>
          <w:rFonts w:ascii="Calibri" w:eastAsia="Calibri" w:hAnsi="Calibri" w:cs="Calibri"/>
          <w:sz w:val="22"/>
        </w:rPr>
        <w:t xml:space="preserve"> HW ES200 si PLC sau releu.</w:t>
      </w:r>
    </w:p>
    <w:p w14:paraId="0000021F" w14:textId="77777777" w:rsidR="00D656D1" w:rsidRDefault="00000000">
      <w:pPr>
        <w:widowControl w:val="0"/>
        <w:spacing w:before="0" w:after="0" w:line="240" w:lineRule="auto"/>
        <w:ind w:left="0" w:hanging="2"/>
        <w:rPr>
          <w:rFonts w:ascii="Calibri" w:eastAsia="Calibri" w:hAnsi="Calibri" w:cs="Calibri"/>
          <w:sz w:val="22"/>
        </w:rPr>
      </w:pPr>
      <w:proofErr w:type="spellStart"/>
      <w:r>
        <w:rPr>
          <w:rFonts w:ascii="Calibri" w:eastAsia="Calibri" w:hAnsi="Calibri" w:cs="Calibri"/>
          <w:b/>
          <w:sz w:val="22"/>
        </w:rPr>
        <w:t>HoldingReglnterva</w:t>
      </w:r>
      <w:r>
        <w:rPr>
          <w:rFonts w:ascii="Calibri" w:eastAsia="Calibri" w:hAnsi="Calibri" w:cs="Calibri"/>
          <w:sz w:val="22"/>
        </w:rPr>
        <w:t>l</w:t>
      </w:r>
      <w:proofErr w:type="spellEnd"/>
      <w:r>
        <w:rPr>
          <w:rFonts w:ascii="Calibri" w:eastAsia="Calibri" w:hAnsi="Calibri" w:cs="Calibri"/>
          <w:sz w:val="22"/>
        </w:rPr>
        <w:t xml:space="preserve"> – Intervalul de timp la care master-</w:t>
      </w:r>
      <w:proofErr w:type="spellStart"/>
      <w:r>
        <w:rPr>
          <w:rFonts w:ascii="Calibri" w:eastAsia="Calibri" w:hAnsi="Calibri" w:cs="Calibri"/>
          <w:sz w:val="22"/>
        </w:rPr>
        <w:t>ul</w:t>
      </w:r>
      <w:proofErr w:type="spellEnd"/>
      <w:r>
        <w:rPr>
          <w:rFonts w:ascii="Calibri" w:eastAsia="Calibri" w:hAnsi="Calibri" w:cs="Calibri"/>
          <w:sz w:val="22"/>
        </w:rPr>
        <w:t xml:space="preserve"> de </w:t>
      </w:r>
      <w:proofErr w:type="spellStart"/>
      <w:r>
        <w:rPr>
          <w:rFonts w:ascii="Calibri" w:eastAsia="Calibri" w:hAnsi="Calibri" w:cs="Calibri"/>
          <w:sz w:val="22"/>
        </w:rPr>
        <w:t>Modbus</w:t>
      </w:r>
      <w:proofErr w:type="spellEnd"/>
      <w:r>
        <w:rPr>
          <w:rFonts w:ascii="Calibri" w:eastAsia="Calibri" w:hAnsi="Calibri" w:cs="Calibri"/>
          <w:sz w:val="22"/>
        </w:rPr>
        <w:t xml:space="preserve"> din ES200 trimite un mesaj de </w:t>
      </w:r>
      <w:proofErr w:type="spellStart"/>
      <w:r>
        <w:rPr>
          <w:rFonts w:ascii="Calibri" w:eastAsia="Calibri" w:hAnsi="Calibri" w:cs="Calibri"/>
          <w:sz w:val="22"/>
        </w:rPr>
        <w:t>polling</w:t>
      </w:r>
      <w:proofErr w:type="spellEnd"/>
      <w:r>
        <w:rPr>
          <w:rFonts w:ascii="Calibri" w:eastAsia="Calibri" w:hAnsi="Calibri" w:cs="Calibri"/>
          <w:sz w:val="22"/>
        </w:rPr>
        <w:t xml:space="preserve"> (de interogare) pe adresele de Holding- </w:t>
      </w:r>
      <w:proofErr w:type="spellStart"/>
      <w:r>
        <w:rPr>
          <w:rFonts w:ascii="Calibri" w:eastAsia="Calibri" w:hAnsi="Calibri" w:cs="Calibri"/>
          <w:sz w:val="22"/>
        </w:rPr>
        <w:t>registry</w:t>
      </w:r>
      <w:proofErr w:type="spellEnd"/>
    </w:p>
    <w:p w14:paraId="00000220" w14:textId="77777777" w:rsidR="00D656D1" w:rsidRDefault="00000000">
      <w:pPr>
        <w:widowControl w:val="0"/>
        <w:spacing w:before="0" w:after="0" w:line="240" w:lineRule="auto"/>
        <w:ind w:left="0" w:hanging="2"/>
        <w:rPr>
          <w:rFonts w:ascii="Calibri" w:eastAsia="Calibri" w:hAnsi="Calibri" w:cs="Calibri"/>
          <w:sz w:val="22"/>
        </w:rPr>
      </w:pPr>
      <w:proofErr w:type="spellStart"/>
      <w:r>
        <w:rPr>
          <w:rFonts w:ascii="Calibri" w:eastAsia="Calibri" w:hAnsi="Calibri" w:cs="Calibri"/>
          <w:sz w:val="22"/>
        </w:rPr>
        <w:t>InputRegInterval</w:t>
      </w:r>
      <w:proofErr w:type="spellEnd"/>
      <w:r>
        <w:rPr>
          <w:rFonts w:ascii="Calibri" w:eastAsia="Calibri" w:hAnsi="Calibri" w:cs="Calibri"/>
          <w:sz w:val="22"/>
        </w:rPr>
        <w:t xml:space="preserve"> - Intervalul de timp la care master-</w:t>
      </w:r>
      <w:proofErr w:type="spellStart"/>
      <w:r>
        <w:rPr>
          <w:rFonts w:ascii="Calibri" w:eastAsia="Calibri" w:hAnsi="Calibri" w:cs="Calibri"/>
          <w:sz w:val="22"/>
        </w:rPr>
        <w:t>ul</w:t>
      </w:r>
      <w:proofErr w:type="spellEnd"/>
      <w:r>
        <w:rPr>
          <w:rFonts w:ascii="Calibri" w:eastAsia="Calibri" w:hAnsi="Calibri" w:cs="Calibri"/>
          <w:sz w:val="22"/>
        </w:rPr>
        <w:t xml:space="preserve"> de </w:t>
      </w:r>
      <w:proofErr w:type="spellStart"/>
      <w:r>
        <w:rPr>
          <w:rFonts w:ascii="Calibri" w:eastAsia="Calibri" w:hAnsi="Calibri" w:cs="Calibri"/>
          <w:sz w:val="22"/>
        </w:rPr>
        <w:t>Modbus</w:t>
      </w:r>
      <w:proofErr w:type="spellEnd"/>
      <w:r>
        <w:rPr>
          <w:rFonts w:ascii="Calibri" w:eastAsia="Calibri" w:hAnsi="Calibri" w:cs="Calibri"/>
          <w:sz w:val="22"/>
        </w:rPr>
        <w:t xml:space="preserve"> din ES200 trimite un mesaj de </w:t>
      </w:r>
      <w:proofErr w:type="spellStart"/>
      <w:r>
        <w:rPr>
          <w:rFonts w:ascii="Calibri" w:eastAsia="Calibri" w:hAnsi="Calibri" w:cs="Calibri"/>
          <w:sz w:val="22"/>
        </w:rPr>
        <w:t>polling</w:t>
      </w:r>
      <w:proofErr w:type="spellEnd"/>
      <w:r>
        <w:rPr>
          <w:rFonts w:ascii="Calibri" w:eastAsia="Calibri" w:hAnsi="Calibri" w:cs="Calibri"/>
          <w:sz w:val="22"/>
        </w:rPr>
        <w:t xml:space="preserve"> pe adresele de tip Input- </w:t>
      </w:r>
      <w:proofErr w:type="spellStart"/>
      <w:r>
        <w:rPr>
          <w:rFonts w:ascii="Calibri" w:eastAsia="Calibri" w:hAnsi="Calibri" w:cs="Calibri"/>
          <w:sz w:val="22"/>
        </w:rPr>
        <w:t>registry</w:t>
      </w:r>
      <w:proofErr w:type="spellEnd"/>
    </w:p>
    <w:p w14:paraId="00000221" w14:textId="77777777" w:rsidR="00D656D1" w:rsidRDefault="00000000">
      <w:pPr>
        <w:widowControl w:val="0"/>
        <w:spacing w:before="0" w:after="0" w:line="240" w:lineRule="auto"/>
        <w:ind w:left="0" w:hanging="2"/>
        <w:rPr>
          <w:rFonts w:ascii="Calibri" w:eastAsia="Calibri" w:hAnsi="Calibri" w:cs="Calibri"/>
          <w:sz w:val="22"/>
        </w:rPr>
      </w:pPr>
      <w:proofErr w:type="spellStart"/>
      <w:r>
        <w:rPr>
          <w:rFonts w:ascii="Calibri" w:eastAsia="Calibri" w:hAnsi="Calibri" w:cs="Calibri"/>
          <w:b/>
          <w:sz w:val="22"/>
        </w:rPr>
        <w:t>CoilInterval</w:t>
      </w:r>
      <w:proofErr w:type="spellEnd"/>
      <w:r>
        <w:rPr>
          <w:rFonts w:ascii="Calibri" w:eastAsia="Calibri" w:hAnsi="Calibri" w:cs="Calibri"/>
          <w:sz w:val="22"/>
        </w:rPr>
        <w:t xml:space="preserve"> - Intervalul de timp la care master-</w:t>
      </w:r>
      <w:proofErr w:type="spellStart"/>
      <w:r>
        <w:rPr>
          <w:rFonts w:ascii="Calibri" w:eastAsia="Calibri" w:hAnsi="Calibri" w:cs="Calibri"/>
          <w:sz w:val="22"/>
        </w:rPr>
        <w:t>ul</w:t>
      </w:r>
      <w:proofErr w:type="spellEnd"/>
      <w:r>
        <w:rPr>
          <w:rFonts w:ascii="Calibri" w:eastAsia="Calibri" w:hAnsi="Calibri" w:cs="Calibri"/>
          <w:sz w:val="22"/>
        </w:rPr>
        <w:t xml:space="preserve"> de </w:t>
      </w:r>
      <w:proofErr w:type="spellStart"/>
      <w:r>
        <w:rPr>
          <w:rFonts w:ascii="Calibri" w:eastAsia="Calibri" w:hAnsi="Calibri" w:cs="Calibri"/>
          <w:sz w:val="22"/>
        </w:rPr>
        <w:t>Modbus</w:t>
      </w:r>
      <w:proofErr w:type="spellEnd"/>
      <w:r>
        <w:rPr>
          <w:rFonts w:ascii="Calibri" w:eastAsia="Calibri" w:hAnsi="Calibri" w:cs="Calibri"/>
          <w:sz w:val="22"/>
        </w:rPr>
        <w:t xml:space="preserve"> din ES200 trimite un mesaj pe adresele de tip </w:t>
      </w:r>
      <w:proofErr w:type="spellStart"/>
      <w:r>
        <w:rPr>
          <w:rFonts w:ascii="Calibri" w:eastAsia="Calibri" w:hAnsi="Calibri" w:cs="Calibri"/>
          <w:sz w:val="22"/>
        </w:rPr>
        <w:t>Coil</w:t>
      </w:r>
      <w:proofErr w:type="spellEnd"/>
    </w:p>
    <w:p w14:paraId="00000222" w14:textId="77777777" w:rsidR="00D656D1" w:rsidRDefault="00000000">
      <w:pPr>
        <w:widowControl w:val="0"/>
        <w:spacing w:before="0" w:after="0" w:line="240" w:lineRule="auto"/>
        <w:ind w:left="0" w:hanging="2"/>
        <w:rPr>
          <w:rFonts w:ascii="Calibri" w:eastAsia="Calibri" w:hAnsi="Calibri" w:cs="Calibri"/>
          <w:sz w:val="22"/>
        </w:rPr>
      </w:pPr>
      <w:proofErr w:type="spellStart"/>
      <w:r>
        <w:rPr>
          <w:rFonts w:ascii="Calibri" w:eastAsia="Calibri" w:hAnsi="Calibri" w:cs="Calibri"/>
          <w:b/>
          <w:sz w:val="22"/>
        </w:rPr>
        <w:t>DiscreteInputsInterval</w:t>
      </w:r>
      <w:proofErr w:type="spellEnd"/>
      <w:r>
        <w:rPr>
          <w:rFonts w:ascii="Calibri" w:eastAsia="Calibri" w:hAnsi="Calibri" w:cs="Calibri"/>
          <w:sz w:val="22"/>
        </w:rPr>
        <w:t xml:space="preserve"> - Intervalul de timp la care master-</w:t>
      </w:r>
      <w:proofErr w:type="spellStart"/>
      <w:r>
        <w:rPr>
          <w:rFonts w:ascii="Calibri" w:eastAsia="Calibri" w:hAnsi="Calibri" w:cs="Calibri"/>
          <w:sz w:val="22"/>
        </w:rPr>
        <w:t>ul</w:t>
      </w:r>
      <w:proofErr w:type="spellEnd"/>
      <w:r>
        <w:rPr>
          <w:rFonts w:ascii="Calibri" w:eastAsia="Calibri" w:hAnsi="Calibri" w:cs="Calibri"/>
          <w:sz w:val="22"/>
        </w:rPr>
        <w:t xml:space="preserve"> de </w:t>
      </w:r>
      <w:proofErr w:type="spellStart"/>
      <w:r>
        <w:rPr>
          <w:rFonts w:ascii="Calibri" w:eastAsia="Calibri" w:hAnsi="Calibri" w:cs="Calibri"/>
          <w:sz w:val="22"/>
        </w:rPr>
        <w:t>Modbus</w:t>
      </w:r>
      <w:proofErr w:type="spellEnd"/>
      <w:r>
        <w:rPr>
          <w:rFonts w:ascii="Calibri" w:eastAsia="Calibri" w:hAnsi="Calibri" w:cs="Calibri"/>
          <w:sz w:val="22"/>
        </w:rPr>
        <w:t xml:space="preserve"> din ES200 trimite un mesaj </w:t>
      </w:r>
      <w:proofErr w:type="spellStart"/>
      <w:r>
        <w:rPr>
          <w:rFonts w:ascii="Calibri" w:eastAsia="Calibri" w:hAnsi="Calibri" w:cs="Calibri"/>
          <w:sz w:val="22"/>
        </w:rPr>
        <w:t>polling</w:t>
      </w:r>
      <w:proofErr w:type="spellEnd"/>
      <w:r>
        <w:rPr>
          <w:rFonts w:ascii="Calibri" w:eastAsia="Calibri" w:hAnsi="Calibri" w:cs="Calibri"/>
          <w:sz w:val="22"/>
        </w:rPr>
        <w:t xml:space="preserve"> pe adresele de tip </w:t>
      </w:r>
      <w:proofErr w:type="spellStart"/>
      <w:r>
        <w:rPr>
          <w:rFonts w:ascii="Calibri" w:eastAsia="Calibri" w:hAnsi="Calibri" w:cs="Calibri"/>
          <w:sz w:val="22"/>
        </w:rPr>
        <w:t>DiscreteInput</w:t>
      </w:r>
      <w:proofErr w:type="spellEnd"/>
    </w:p>
    <w:p w14:paraId="00000223" w14:textId="77777777" w:rsidR="00D656D1" w:rsidRDefault="00000000">
      <w:pPr>
        <w:widowControl w:val="0"/>
        <w:spacing w:before="0" w:after="0" w:line="240" w:lineRule="auto"/>
        <w:ind w:left="0" w:hanging="2"/>
        <w:rPr>
          <w:rFonts w:ascii="Calibri" w:eastAsia="Calibri" w:hAnsi="Calibri" w:cs="Calibri"/>
          <w:sz w:val="22"/>
        </w:rPr>
      </w:pPr>
      <w:proofErr w:type="spellStart"/>
      <w:r>
        <w:rPr>
          <w:rFonts w:ascii="Calibri" w:eastAsia="Calibri" w:hAnsi="Calibri" w:cs="Calibri"/>
          <w:b/>
          <w:sz w:val="22"/>
        </w:rPr>
        <w:t>UseGroups</w:t>
      </w:r>
      <w:proofErr w:type="spellEnd"/>
      <w:r>
        <w:rPr>
          <w:rFonts w:ascii="Calibri" w:eastAsia="Calibri" w:hAnsi="Calibri" w:cs="Calibri"/>
          <w:sz w:val="22"/>
        </w:rPr>
        <w:t xml:space="preserve"> - parametru ce </w:t>
      </w:r>
      <w:proofErr w:type="spellStart"/>
      <w:r>
        <w:rPr>
          <w:rFonts w:ascii="Calibri" w:eastAsia="Calibri" w:hAnsi="Calibri" w:cs="Calibri"/>
          <w:sz w:val="22"/>
        </w:rPr>
        <w:t>activeaza</w:t>
      </w:r>
      <w:proofErr w:type="spellEnd"/>
      <w:r>
        <w:rPr>
          <w:rFonts w:ascii="Calibri" w:eastAsia="Calibri" w:hAnsi="Calibri" w:cs="Calibri"/>
          <w:sz w:val="22"/>
        </w:rPr>
        <w:t>/</w:t>
      </w:r>
      <w:proofErr w:type="spellStart"/>
      <w:r>
        <w:rPr>
          <w:rFonts w:ascii="Calibri" w:eastAsia="Calibri" w:hAnsi="Calibri" w:cs="Calibri"/>
          <w:sz w:val="22"/>
        </w:rPr>
        <w:t>dezactiveaza</w:t>
      </w:r>
      <w:proofErr w:type="spellEnd"/>
      <w:r>
        <w:rPr>
          <w:rFonts w:ascii="Calibri" w:eastAsia="Calibri" w:hAnsi="Calibri" w:cs="Calibri"/>
          <w:sz w:val="22"/>
        </w:rPr>
        <w:t xml:space="preserve"> utilizarea grupurilor de adrese ca răspuns la un mesaj de </w:t>
      </w:r>
      <w:proofErr w:type="spellStart"/>
      <w:r>
        <w:rPr>
          <w:rFonts w:ascii="Calibri" w:eastAsia="Calibri" w:hAnsi="Calibri" w:cs="Calibri"/>
          <w:sz w:val="22"/>
        </w:rPr>
        <w:t>polling</w:t>
      </w:r>
      <w:proofErr w:type="spellEnd"/>
      <w:r>
        <w:rPr>
          <w:rFonts w:ascii="Calibri" w:eastAsia="Calibri" w:hAnsi="Calibri" w:cs="Calibri"/>
          <w:sz w:val="22"/>
        </w:rPr>
        <w:t xml:space="preserve"> (interogare) trimis către slave</w:t>
      </w:r>
    </w:p>
    <w:p w14:paraId="00000224" w14:textId="77777777" w:rsidR="00D656D1" w:rsidRDefault="00000000">
      <w:pPr>
        <w:widowControl w:val="0"/>
        <w:spacing w:before="0" w:after="0" w:line="240" w:lineRule="auto"/>
        <w:ind w:left="0" w:hanging="2"/>
        <w:rPr>
          <w:rFonts w:ascii="Calibri" w:eastAsia="Calibri" w:hAnsi="Calibri" w:cs="Calibri"/>
          <w:sz w:val="22"/>
        </w:rPr>
      </w:pPr>
      <w:proofErr w:type="spellStart"/>
      <w:r>
        <w:rPr>
          <w:rFonts w:ascii="Calibri" w:eastAsia="Calibri" w:hAnsi="Calibri" w:cs="Calibri"/>
          <w:b/>
          <w:sz w:val="22"/>
        </w:rPr>
        <w:t>CommandTimeout</w:t>
      </w:r>
      <w:proofErr w:type="spellEnd"/>
      <w:r>
        <w:rPr>
          <w:rFonts w:ascii="Calibri" w:eastAsia="Calibri" w:hAnsi="Calibri" w:cs="Calibri"/>
          <w:sz w:val="22"/>
        </w:rPr>
        <w:t xml:space="preserve">  - intervalul de timp după care daca comanda nu este executată și nu se primește </w:t>
      </w:r>
      <w:r>
        <w:rPr>
          <w:rFonts w:ascii="Calibri" w:eastAsia="Calibri" w:hAnsi="Calibri" w:cs="Calibri"/>
          <w:sz w:val="22"/>
        </w:rPr>
        <w:lastRenderedPageBreak/>
        <w:t xml:space="preserve">niciun răspuns de la slave este considerată ca fiind </w:t>
      </w:r>
      <w:proofErr w:type="spellStart"/>
      <w:r>
        <w:rPr>
          <w:rFonts w:ascii="Calibri" w:eastAsia="Calibri" w:hAnsi="Calibri" w:cs="Calibri"/>
          <w:sz w:val="22"/>
        </w:rPr>
        <w:t>esuata</w:t>
      </w:r>
      <w:proofErr w:type="spellEnd"/>
      <w:r>
        <w:rPr>
          <w:rFonts w:ascii="Calibri" w:eastAsia="Calibri" w:hAnsi="Calibri" w:cs="Calibri"/>
          <w:sz w:val="22"/>
        </w:rPr>
        <w:t>.</w:t>
      </w:r>
    </w:p>
    <w:p w14:paraId="00000225" w14:textId="77777777" w:rsidR="00D656D1" w:rsidRDefault="00000000">
      <w:pPr>
        <w:widowControl w:val="0"/>
        <w:spacing w:before="0" w:after="0" w:line="240" w:lineRule="auto"/>
        <w:ind w:left="0" w:hanging="2"/>
        <w:rPr>
          <w:rFonts w:ascii="Calibri" w:eastAsia="Calibri" w:hAnsi="Calibri" w:cs="Calibri"/>
          <w:sz w:val="22"/>
        </w:rPr>
      </w:pPr>
      <w:r>
        <w:rPr>
          <w:rFonts w:ascii="Calibri" w:eastAsia="Calibri" w:hAnsi="Calibri" w:cs="Calibri"/>
          <w:b/>
          <w:sz w:val="22"/>
        </w:rPr>
        <w:t xml:space="preserve">Invalidate </w:t>
      </w:r>
      <w:proofErr w:type="spellStart"/>
      <w:r>
        <w:rPr>
          <w:rFonts w:ascii="Calibri" w:eastAsia="Calibri" w:hAnsi="Calibri" w:cs="Calibri"/>
          <w:b/>
          <w:sz w:val="22"/>
        </w:rPr>
        <w:t>TimeOut</w:t>
      </w:r>
      <w:proofErr w:type="spellEnd"/>
      <w:r>
        <w:rPr>
          <w:rFonts w:ascii="Calibri" w:eastAsia="Calibri" w:hAnsi="Calibri" w:cs="Calibri"/>
          <w:sz w:val="22"/>
        </w:rPr>
        <w:t xml:space="preserve"> – intervalul de timp după care </w:t>
      </w:r>
      <w:proofErr w:type="spellStart"/>
      <w:r>
        <w:rPr>
          <w:rFonts w:ascii="Calibri" w:eastAsia="Calibri" w:hAnsi="Calibri" w:cs="Calibri"/>
          <w:sz w:val="22"/>
        </w:rPr>
        <w:t>marimile</w:t>
      </w:r>
      <w:proofErr w:type="spellEnd"/>
      <w:r>
        <w:rPr>
          <w:rFonts w:ascii="Calibri" w:eastAsia="Calibri" w:hAnsi="Calibri" w:cs="Calibri"/>
          <w:sz w:val="22"/>
        </w:rPr>
        <w:t xml:space="preserve"> citite devin invalide, în situația în care slave-</w:t>
      </w:r>
      <w:proofErr w:type="spellStart"/>
      <w:r>
        <w:rPr>
          <w:rFonts w:ascii="Calibri" w:eastAsia="Calibri" w:hAnsi="Calibri" w:cs="Calibri"/>
          <w:sz w:val="22"/>
        </w:rPr>
        <w:t>ul</w:t>
      </w:r>
      <w:proofErr w:type="spellEnd"/>
      <w:r>
        <w:rPr>
          <w:rFonts w:ascii="Calibri" w:eastAsia="Calibri" w:hAnsi="Calibri" w:cs="Calibri"/>
          <w:sz w:val="22"/>
        </w:rPr>
        <w:t xml:space="preserve"> nu răspunde la </w:t>
      </w:r>
      <w:proofErr w:type="spellStart"/>
      <w:r>
        <w:rPr>
          <w:rFonts w:ascii="Calibri" w:eastAsia="Calibri" w:hAnsi="Calibri" w:cs="Calibri"/>
          <w:sz w:val="22"/>
        </w:rPr>
        <w:t>polling</w:t>
      </w:r>
      <w:proofErr w:type="spellEnd"/>
      <w:r>
        <w:rPr>
          <w:rFonts w:ascii="Calibri" w:eastAsia="Calibri" w:hAnsi="Calibri" w:cs="Calibri"/>
          <w:sz w:val="22"/>
        </w:rPr>
        <w:t xml:space="preserve"> un anumit interval de timp.</w:t>
      </w:r>
    </w:p>
    <w:p w14:paraId="00000226" w14:textId="77777777" w:rsidR="00D656D1" w:rsidRDefault="00000000">
      <w:pPr>
        <w:widowControl w:val="0"/>
        <w:spacing w:before="0" w:after="0" w:line="240" w:lineRule="auto"/>
        <w:ind w:left="0" w:hanging="2"/>
        <w:rPr>
          <w:rFonts w:ascii="Calibri" w:eastAsia="Calibri" w:hAnsi="Calibri" w:cs="Calibri"/>
          <w:b/>
          <w:sz w:val="22"/>
        </w:rPr>
      </w:pPr>
      <w:proofErr w:type="spellStart"/>
      <w:r>
        <w:rPr>
          <w:rFonts w:ascii="Calibri" w:eastAsia="Calibri" w:hAnsi="Calibri" w:cs="Calibri"/>
          <w:b/>
          <w:sz w:val="22"/>
        </w:rPr>
        <w:t>ValidateCommands</w:t>
      </w:r>
      <w:proofErr w:type="spellEnd"/>
      <w:r>
        <w:rPr>
          <w:rFonts w:ascii="Calibri" w:eastAsia="Calibri" w:hAnsi="Calibri" w:cs="Calibri"/>
          <w:b/>
          <w:sz w:val="22"/>
        </w:rPr>
        <w:t xml:space="preserve"> - parametru prin a cărui activare se activează </w:t>
      </w:r>
      <w:proofErr w:type="spellStart"/>
      <w:r>
        <w:rPr>
          <w:rFonts w:ascii="Calibri" w:eastAsia="Calibri" w:hAnsi="Calibri" w:cs="Calibri"/>
          <w:b/>
          <w:sz w:val="22"/>
        </w:rPr>
        <w:t>mecanismmul</w:t>
      </w:r>
      <w:proofErr w:type="spellEnd"/>
      <w:r>
        <w:rPr>
          <w:rFonts w:ascii="Calibri" w:eastAsia="Calibri" w:hAnsi="Calibri" w:cs="Calibri"/>
          <w:b/>
          <w:sz w:val="22"/>
        </w:rPr>
        <w:t xml:space="preserve"> prin care se trimite o interogare generala pe adresa pe care a fost trimisa comanda</w:t>
      </w:r>
    </w:p>
    <w:p w14:paraId="00000227" w14:textId="77777777" w:rsidR="00D656D1" w:rsidRDefault="00000000">
      <w:pPr>
        <w:widowControl w:val="0"/>
        <w:spacing w:before="0" w:after="0" w:line="240" w:lineRule="auto"/>
        <w:ind w:left="0" w:hanging="2"/>
        <w:rPr>
          <w:rFonts w:ascii="Calibri" w:eastAsia="Calibri" w:hAnsi="Calibri" w:cs="Calibri"/>
          <w:sz w:val="22"/>
        </w:rPr>
      </w:pPr>
      <w:proofErr w:type="spellStart"/>
      <w:r>
        <w:rPr>
          <w:rFonts w:ascii="Calibri" w:eastAsia="Calibri" w:hAnsi="Calibri" w:cs="Calibri"/>
          <w:b/>
          <w:sz w:val="22"/>
        </w:rPr>
        <w:t>CommandValidationInterval</w:t>
      </w:r>
      <w:proofErr w:type="spellEnd"/>
      <w:r>
        <w:rPr>
          <w:rFonts w:ascii="Calibri" w:eastAsia="Calibri" w:hAnsi="Calibri" w:cs="Calibri"/>
          <w:b/>
          <w:sz w:val="22"/>
        </w:rPr>
        <w:t xml:space="preserve"> - </w:t>
      </w:r>
      <w:r>
        <w:rPr>
          <w:rFonts w:ascii="Calibri" w:eastAsia="Calibri" w:hAnsi="Calibri" w:cs="Calibri"/>
          <w:sz w:val="22"/>
        </w:rPr>
        <w:t>timpul de la emiterea unei comenzi pe o adresa, după care ES200 considera invalida respectivă entitate dacă nu a primit un răspuns la interogarea trimisă către slave.</w:t>
      </w:r>
    </w:p>
    <w:p w14:paraId="00000228" w14:textId="77777777" w:rsidR="00D656D1" w:rsidRDefault="00000000">
      <w:pPr>
        <w:widowControl w:val="0"/>
        <w:spacing w:before="0" w:after="0" w:line="240" w:lineRule="auto"/>
        <w:ind w:left="0" w:hanging="2"/>
        <w:rPr>
          <w:rFonts w:ascii="Calibri" w:eastAsia="Calibri" w:hAnsi="Calibri" w:cs="Calibri"/>
          <w:sz w:val="22"/>
        </w:rPr>
      </w:pPr>
      <w:proofErr w:type="spellStart"/>
      <w:r>
        <w:rPr>
          <w:rFonts w:ascii="Calibri" w:eastAsia="Calibri" w:hAnsi="Calibri" w:cs="Calibri"/>
          <w:b/>
          <w:sz w:val="22"/>
        </w:rPr>
        <w:t>CriticalInterval</w:t>
      </w:r>
      <w:proofErr w:type="spellEnd"/>
      <w:r>
        <w:rPr>
          <w:rFonts w:ascii="Calibri" w:eastAsia="Calibri" w:hAnsi="Calibri" w:cs="Calibri"/>
          <w:b/>
          <w:sz w:val="22"/>
        </w:rPr>
        <w:t xml:space="preserve"> </w:t>
      </w:r>
      <w:r>
        <w:rPr>
          <w:rFonts w:ascii="Calibri" w:eastAsia="Calibri" w:hAnsi="Calibri" w:cs="Calibri"/>
          <w:sz w:val="22"/>
        </w:rPr>
        <w:t xml:space="preserve">- Anumite adrese pot fi setate pentru a fi citite la un interval de timp altul decât cel destinat tipurilor generale de entități specific </w:t>
      </w:r>
      <w:proofErr w:type="spellStart"/>
      <w:r>
        <w:rPr>
          <w:rFonts w:ascii="Calibri" w:eastAsia="Calibri" w:hAnsi="Calibri" w:cs="Calibri"/>
          <w:sz w:val="22"/>
        </w:rPr>
        <w:t>Modbus</w:t>
      </w:r>
      <w:proofErr w:type="spellEnd"/>
      <w:r>
        <w:rPr>
          <w:rFonts w:ascii="Calibri" w:eastAsia="Calibri" w:hAnsi="Calibri" w:cs="Calibri"/>
          <w:sz w:val="22"/>
        </w:rPr>
        <w:t xml:space="preserve"> </w:t>
      </w:r>
    </w:p>
    <w:p w14:paraId="00000229" w14:textId="77777777" w:rsidR="00D656D1" w:rsidRDefault="00000000">
      <w:pPr>
        <w:widowControl w:val="0"/>
        <w:spacing w:before="0" w:after="0" w:line="240" w:lineRule="auto"/>
        <w:ind w:left="0" w:hanging="2"/>
      </w:pPr>
      <w:proofErr w:type="spellStart"/>
      <w:r>
        <w:rPr>
          <w:rFonts w:ascii="Calibri" w:eastAsia="Calibri" w:hAnsi="Calibri" w:cs="Calibri"/>
          <w:b/>
          <w:sz w:val="22"/>
        </w:rPr>
        <w:t>MaxGroupLength</w:t>
      </w:r>
      <w:proofErr w:type="spellEnd"/>
      <w:r>
        <w:rPr>
          <w:rFonts w:ascii="Calibri" w:eastAsia="Calibri" w:hAnsi="Calibri" w:cs="Calibri"/>
          <w:sz w:val="22"/>
        </w:rPr>
        <w:t xml:space="preserve"> - numărul maxim de adrese care formează un grup de adrese care va fi interogat cu un singur mesaj de </w:t>
      </w:r>
      <w:proofErr w:type="spellStart"/>
      <w:r>
        <w:rPr>
          <w:rFonts w:ascii="Calibri" w:eastAsia="Calibri" w:hAnsi="Calibri" w:cs="Calibri"/>
          <w:sz w:val="22"/>
        </w:rPr>
        <w:t>polling</w:t>
      </w:r>
      <w:proofErr w:type="spellEnd"/>
      <w:r>
        <w:rPr>
          <w:rFonts w:ascii="Calibri" w:eastAsia="Calibri" w:hAnsi="Calibri" w:cs="Calibri"/>
          <w:sz w:val="22"/>
        </w:rPr>
        <w:t xml:space="preserve"> (poate avea orice valoare 0-120).</w:t>
      </w:r>
    </w:p>
    <w:p w14:paraId="0000022A" w14:textId="77777777" w:rsidR="00D656D1" w:rsidRDefault="00000000">
      <w:pPr>
        <w:pStyle w:val="Titlu3"/>
        <w:numPr>
          <w:ilvl w:val="2"/>
          <w:numId w:val="22"/>
        </w:numPr>
        <w:ind w:left="0" w:hanging="2"/>
        <w:rPr>
          <w:rFonts w:ascii="Calibri" w:eastAsia="Calibri" w:hAnsi="Calibri" w:cs="Calibri"/>
          <w:b w:val="0"/>
          <w:color w:val="003399"/>
          <w:sz w:val="28"/>
          <w:szCs w:val="28"/>
        </w:rPr>
      </w:pPr>
      <w:bookmarkStart w:id="87" w:name="_heading=h.g34kb6o0dre4" w:colFirst="0" w:colLast="0"/>
      <w:bookmarkEnd w:id="87"/>
      <w:proofErr w:type="spellStart"/>
      <w:r>
        <w:rPr>
          <w:rFonts w:ascii="Calibri" w:eastAsia="Calibri" w:hAnsi="Calibri" w:cs="Calibri"/>
          <w:color w:val="003399"/>
          <w:sz w:val="24"/>
          <w:szCs w:val="24"/>
        </w:rPr>
        <w:t>Adaugarea</w:t>
      </w:r>
      <w:proofErr w:type="spellEnd"/>
      <w:r>
        <w:rPr>
          <w:rFonts w:ascii="Calibri" w:eastAsia="Calibri" w:hAnsi="Calibri" w:cs="Calibri"/>
          <w:color w:val="003399"/>
          <w:sz w:val="24"/>
          <w:szCs w:val="24"/>
        </w:rPr>
        <w:t xml:space="preserve"> intrărilor digitale de tip Discrete Input </w:t>
      </w:r>
      <w:proofErr w:type="spellStart"/>
      <w:r>
        <w:rPr>
          <w:rFonts w:ascii="Calibri" w:eastAsia="Calibri" w:hAnsi="Calibri" w:cs="Calibri"/>
          <w:color w:val="003399"/>
          <w:sz w:val="24"/>
          <w:szCs w:val="24"/>
        </w:rPr>
        <w:t>Register</w:t>
      </w:r>
      <w:proofErr w:type="spellEnd"/>
      <w:r>
        <w:rPr>
          <w:rFonts w:ascii="Calibri" w:eastAsia="Calibri" w:hAnsi="Calibri" w:cs="Calibri"/>
          <w:color w:val="003399"/>
          <w:sz w:val="24"/>
          <w:szCs w:val="24"/>
        </w:rPr>
        <w:t xml:space="preserve"> </w:t>
      </w:r>
    </w:p>
    <w:p w14:paraId="0000022B" w14:textId="77777777" w:rsidR="00D656D1" w:rsidRDefault="00000000">
      <w:pPr>
        <w:ind w:left="0" w:hanging="2"/>
      </w:pPr>
      <w:proofErr w:type="spellStart"/>
      <w:r>
        <w:t>Marimile</w:t>
      </w:r>
      <w:proofErr w:type="spellEnd"/>
      <w:r>
        <w:t xml:space="preserve"> de tip Discrete Input </w:t>
      </w:r>
      <w:proofErr w:type="spellStart"/>
      <w:r>
        <w:t>Register</w:t>
      </w:r>
      <w:proofErr w:type="spellEnd"/>
      <w:r>
        <w:t xml:space="preserve"> sunt in mod curent utilizate pentru </w:t>
      </w:r>
      <w:proofErr w:type="spellStart"/>
      <w:r>
        <w:t>marimilor</w:t>
      </w:r>
      <w:proofErr w:type="spellEnd"/>
      <w:r>
        <w:t xml:space="preserve"> de tip binar pe comunicația de tip </w:t>
      </w:r>
      <w:proofErr w:type="spellStart"/>
      <w:r>
        <w:t>Modbus</w:t>
      </w:r>
      <w:proofErr w:type="spellEnd"/>
      <w:r>
        <w:t>.</w:t>
      </w:r>
    </w:p>
    <w:p w14:paraId="0000022C" w14:textId="77777777" w:rsidR="00D656D1" w:rsidRDefault="00000000">
      <w:pPr>
        <w:widowControl w:val="0"/>
        <w:spacing w:before="20" w:after="20" w:line="240" w:lineRule="auto"/>
        <w:ind w:left="0" w:hanging="2"/>
        <w:rPr>
          <w:rFonts w:ascii="Calibri" w:eastAsia="Calibri" w:hAnsi="Calibri" w:cs="Calibri"/>
          <w:sz w:val="24"/>
          <w:szCs w:val="24"/>
        </w:rPr>
      </w:pPr>
      <w:proofErr w:type="spellStart"/>
      <w:r>
        <w:rPr>
          <w:rFonts w:ascii="Calibri" w:eastAsia="Calibri" w:hAnsi="Calibri" w:cs="Calibri"/>
          <w:b/>
          <w:sz w:val="24"/>
          <w:szCs w:val="24"/>
        </w:rPr>
        <w:t>Address</w:t>
      </w:r>
      <w:proofErr w:type="spellEnd"/>
      <w:r>
        <w:rPr>
          <w:rFonts w:ascii="Calibri" w:eastAsia="Calibri" w:hAnsi="Calibri" w:cs="Calibri"/>
          <w:sz w:val="24"/>
          <w:szCs w:val="24"/>
        </w:rPr>
        <w:t xml:space="preserve">  – Adresa informației binare de tip Discret Input </w:t>
      </w:r>
      <w:proofErr w:type="spellStart"/>
      <w:r>
        <w:rPr>
          <w:rFonts w:ascii="Calibri" w:eastAsia="Calibri" w:hAnsi="Calibri" w:cs="Calibri"/>
          <w:sz w:val="24"/>
          <w:szCs w:val="24"/>
        </w:rPr>
        <w:t>Register</w:t>
      </w:r>
      <w:proofErr w:type="spellEnd"/>
      <w:r>
        <w:rPr>
          <w:rFonts w:ascii="Calibri" w:eastAsia="Calibri" w:hAnsi="Calibri" w:cs="Calibri"/>
          <w:sz w:val="24"/>
          <w:szCs w:val="24"/>
        </w:rPr>
        <w:t xml:space="preserve"> citită din echipamentul slave. Dacă informația este citită dintr-un </w:t>
      </w:r>
      <w:proofErr w:type="spellStart"/>
      <w:r>
        <w:rPr>
          <w:rFonts w:ascii="Calibri" w:eastAsia="Calibri" w:hAnsi="Calibri" w:cs="Calibri"/>
          <w:sz w:val="24"/>
          <w:szCs w:val="24"/>
        </w:rPr>
        <w:t>word</w:t>
      </w:r>
      <w:proofErr w:type="spellEnd"/>
      <w:r>
        <w:rPr>
          <w:rFonts w:ascii="Calibri" w:eastAsia="Calibri" w:hAnsi="Calibri" w:cs="Calibri"/>
          <w:sz w:val="24"/>
          <w:szCs w:val="24"/>
        </w:rPr>
        <w:t xml:space="preserve"> de tip Discret Input </w:t>
      </w:r>
      <w:proofErr w:type="spellStart"/>
      <w:r>
        <w:rPr>
          <w:rFonts w:ascii="Calibri" w:eastAsia="Calibri" w:hAnsi="Calibri" w:cs="Calibri"/>
          <w:sz w:val="24"/>
          <w:szCs w:val="24"/>
        </w:rPr>
        <w:t>Register</w:t>
      </w:r>
      <w:proofErr w:type="spellEnd"/>
      <w:r>
        <w:rPr>
          <w:rFonts w:ascii="Calibri" w:eastAsia="Calibri" w:hAnsi="Calibri" w:cs="Calibri"/>
          <w:sz w:val="24"/>
          <w:szCs w:val="24"/>
        </w:rPr>
        <w:t xml:space="preserve"> aceasta coloana de completează cu valoarea -1. </w:t>
      </w:r>
    </w:p>
    <w:p w14:paraId="0000022D" w14:textId="77777777" w:rsidR="00D656D1" w:rsidRDefault="00000000">
      <w:pPr>
        <w:widowControl w:val="0"/>
        <w:spacing w:before="20" w:after="20" w:line="240" w:lineRule="auto"/>
        <w:ind w:left="0" w:hanging="2"/>
        <w:rPr>
          <w:rFonts w:ascii="Calibri" w:eastAsia="Calibri" w:hAnsi="Calibri" w:cs="Calibri"/>
          <w:sz w:val="24"/>
          <w:szCs w:val="24"/>
        </w:rPr>
      </w:pPr>
      <w:proofErr w:type="spellStart"/>
      <w:r>
        <w:rPr>
          <w:rFonts w:ascii="Calibri" w:eastAsia="Calibri" w:hAnsi="Calibri" w:cs="Calibri"/>
          <w:b/>
          <w:sz w:val="24"/>
          <w:szCs w:val="24"/>
        </w:rPr>
        <w:t>Description</w:t>
      </w:r>
      <w:proofErr w:type="spellEnd"/>
      <w:r>
        <w:rPr>
          <w:rFonts w:ascii="Calibri" w:eastAsia="Calibri" w:hAnsi="Calibri" w:cs="Calibri"/>
          <w:sz w:val="24"/>
          <w:szCs w:val="24"/>
        </w:rPr>
        <w:t xml:space="preserve"> – Descrierea detaliată a entității preluate - pentru uz intern(ex: Funcționat </w:t>
      </w:r>
      <w:proofErr w:type="spellStart"/>
      <w:r>
        <w:rPr>
          <w:rFonts w:ascii="Calibri" w:eastAsia="Calibri" w:hAnsi="Calibri" w:cs="Calibri"/>
          <w:sz w:val="24"/>
          <w:szCs w:val="24"/>
        </w:rPr>
        <w:t>protectie</w:t>
      </w:r>
      <w:proofErr w:type="spellEnd"/>
      <w:r>
        <w:rPr>
          <w:rFonts w:ascii="Calibri" w:eastAsia="Calibri" w:hAnsi="Calibri" w:cs="Calibri"/>
          <w:sz w:val="24"/>
          <w:szCs w:val="24"/>
        </w:rPr>
        <w:t xml:space="preserve"> maximal treapta 1).</w:t>
      </w:r>
    </w:p>
    <w:p w14:paraId="0000022E" w14:textId="77777777" w:rsidR="00D656D1" w:rsidRDefault="00000000">
      <w:pPr>
        <w:widowControl w:val="0"/>
        <w:spacing w:before="20" w:after="20" w:line="240" w:lineRule="auto"/>
        <w:ind w:left="0" w:hanging="2"/>
        <w:rPr>
          <w:rFonts w:ascii="Calibri" w:eastAsia="Calibri" w:hAnsi="Calibri" w:cs="Calibri"/>
          <w:sz w:val="24"/>
          <w:szCs w:val="24"/>
        </w:rPr>
      </w:pPr>
      <w:proofErr w:type="spellStart"/>
      <w:r>
        <w:rPr>
          <w:rFonts w:ascii="Calibri" w:eastAsia="Calibri" w:hAnsi="Calibri" w:cs="Calibri"/>
          <w:b/>
          <w:sz w:val="24"/>
          <w:szCs w:val="24"/>
        </w:rPr>
        <w:t>Variable</w:t>
      </w:r>
      <w:proofErr w:type="spellEnd"/>
      <w:r>
        <w:rPr>
          <w:rFonts w:ascii="Calibri" w:eastAsia="Calibri" w:hAnsi="Calibri" w:cs="Calibri"/>
          <w:b/>
          <w:sz w:val="24"/>
          <w:szCs w:val="24"/>
        </w:rPr>
        <w:t xml:space="preserve"> </w:t>
      </w:r>
      <w:proofErr w:type="spellStart"/>
      <w:r>
        <w:rPr>
          <w:rFonts w:ascii="Calibri" w:eastAsia="Calibri" w:hAnsi="Calibri" w:cs="Calibri"/>
          <w:b/>
          <w:sz w:val="24"/>
          <w:szCs w:val="24"/>
        </w:rPr>
        <w:t>Name</w:t>
      </w:r>
      <w:proofErr w:type="spellEnd"/>
      <w:r>
        <w:rPr>
          <w:rFonts w:ascii="Calibri" w:eastAsia="Calibri" w:hAnsi="Calibri" w:cs="Calibri"/>
          <w:sz w:val="24"/>
          <w:szCs w:val="24"/>
        </w:rPr>
        <w:t xml:space="preserve"> – Se completează un TAG unic pentru fiecare semnal. Acest TAG va fi identificatorul intern pentru respectivul semnal si va fi utilizat in cadrul proceselor salve si pentru realizarea unor logici de automatizare.</w:t>
      </w:r>
    </w:p>
    <w:p w14:paraId="0000022F" w14:textId="77777777" w:rsidR="00D656D1" w:rsidRDefault="00000000">
      <w:pPr>
        <w:widowControl w:val="0"/>
        <w:spacing w:before="20" w:after="20" w:line="240" w:lineRule="auto"/>
        <w:ind w:left="0" w:hanging="2"/>
        <w:rPr>
          <w:rFonts w:ascii="Calibri" w:eastAsia="Calibri" w:hAnsi="Calibri" w:cs="Calibri"/>
          <w:sz w:val="24"/>
          <w:szCs w:val="24"/>
        </w:rPr>
      </w:pPr>
      <w:r>
        <w:rPr>
          <w:rFonts w:ascii="Calibri" w:eastAsia="Calibri" w:hAnsi="Calibri" w:cs="Calibri"/>
          <w:b/>
          <w:sz w:val="24"/>
          <w:szCs w:val="24"/>
        </w:rPr>
        <w:t>SOURCEDATA</w:t>
      </w:r>
      <w:r>
        <w:rPr>
          <w:rFonts w:ascii="Calibri" w:eastAsia="Calibri" w:hAnsi="Calibri" w:cs="Calibri"/>
          <w:sz w:val="24"/>
          <w:szCs w:val="24"/>
        </w:rPr>
        <w:t xml:space="preserve"> - permite preluarea  anumit bit dintr-un Word </w:t>
      </w:r>
      <w:proofErr w:type="spellStart"/>
      <w:r>
        <w:rPr>
          <w:rFonts w:ascii="Calibri" w:eastAsia="Calibri" w:hAnsi="Calibri" w:cs="Calibri"/>
          <w:sz w:val="24"/>
          <w:szCs w:val="24"/>
        </w:rPr>
        <w:t>avand</w:t>
      </w:r>
      <w:proofErr w:type="spellEnd"/>
      <w:r>
        <w:rPr>
          <w:rFonts w:ascii="Calibri" w:eastAsia="Calibri" w:hAnsi="Calibri" w:cs="Calibri"/>
          <w:sz w:val="24"/>
          <w:szCs w:val="24"/>
        </w:rPr>
        <w:t xml:space="preserve"> o adresa prestabilita din echipamentul slave integrat . Formatul acestui câmp este următorul :</w:t>
      </w:r>
    </w:p>
    <w:p w14:paraId="00000230" w14:textId="77777777" w:rsidR="00D656D1" w:rsidRDefault="00000000">
      <w:pPr>
        <w:widowControl w:val="0"/>
        <w:spacing w:before="20" w:after="20" w:line="240" w:lineRule="auto"/>
        <w:ind w:left="0" w:hanging="2"/>
        <w:rPr>
          <w:rFonts w:ascii="Calibri" w:eastAsia="Calibri" w:hAnsi="Calibri" w:cs="Calibri"/>
          <w:sz w:val="24"/>
          <w:szCs w:val="24"/>
        </w:rPr>
      </w:pPr>
      <w:r>
        <w:rPr>
          <w:rFonts w:ascii="Calibri" w:eastAsia="Calibri" w:hAnsi="Calibri" w:cs="Calibri"/>
          <w:sz w:val="24"/>
          <w:szCs w:val="24"/>
        </w:rPr>
        <w:t>-</w:t>
      </w:r>
      <w:r>
        <w:rPr>
          <w:rFonts w:ascii="Calibri" w:eastAsia="Calibri" w:hAnsi="Calibri" w:cs="Calibri"/>
          <w:sz w:val="24"/>
          <w:szCs w:val="24"/>
        </w:rPr>
        <w:tab/>
      </w:r>
      <w:proofErr w:type="spellStart"/>
      <w:r>
        <w:rPr>
          <w:rFonts w:ascii="Calibri" w:eastAsia="Calibri" w:hAnsi="Calibri" w:cs="Calibri"/>
          <w:sz w:val="24"/>
          <w:szCs w:val="24"/>
        </w:rPr>
        <w:t>AIxx|y</w:t>
      </w:r>
      <w:proofErr w:type="spellEnd"/>
      <w:r>
        <w:rPr>
          <w:rFonts w:ascii="Calibri" w:eastAsia="Calibri" w:hAnsi="Calibri" w:cs="Calibri"/>
          <w:sz w:val="24"/>
          <w:szCs w:val="24"/>
        </w:rPr>
        <w:t xml:space="preserve"> – pentru a prelua un bit dintr-un </w:t>
      </w:r>
      <w:proofErr w:type="spellStart"/>
      <w:r>
        <w:rPr>
          <w:rFonts w:ascii="Calibri" w:eastAsia="Calibri" w:hAnsi="Calibri" w:cs="Calibri"/>
          <w:sz w:val="24"/>
          <w:szCs w:val="24"/>
        </w:rPr>
        <w:t>word</w:t>
      </w:r>
      <w:proofErr w:type="spellEnd"/>
      <w:r>
        <w:rPr>
          <w:rFonts w:ascii="Calibri" w:eastAsia="Calibri" w:hAnsi="Calibri" w:cs="Calibri"/>
          <w:sz w:val="24"/>
          <w:szCs w:val="24"/>
        </w:rPr>
        <w:t xml:space="preserve"> de tip Discret Input </w:t>
      </w:r>
      <w:proofErr w:type="spellStart"/>
      <w:r>
        <w:rPr>
          <w:rFonts w:ascii="Calibri" w:eastAsia="Calibri" w:hAnsi="Calibri" w:cs="Calibri"/>
          <w:sz w:val="24"/>
          <w:szCs w:val="24"/>
        </w:rPr>
        <w:t>Register</w:t>
      </w:r>
      <w:proofErr w:type="spellEnd"/>
      <w:r>
        <w:rPr>
          <w:rFonts w:ascii="Calibri" w:eastAsia="Calibri" w:hAnsi="Calibri" w:cs="Calibri"/>
          <w:sz w:val="24"/>
          <w:szCs w:val="24"/>
        </w:rPr>
        <w:t xml:space="preserve"> sau Input </w:t>
      </w:r>
      <w:proofErr w:type="spellStart"/>
      <w:r>
        <w:rPr>
          <w:rFonts w:ascii="Calibri" w:eastAsia="Calibri" w:hAnsi="Calibri" w:cs="Calibri"/>
          <w:sz w:val="24"/>
          <w:szCs w:val="24"/>
        </w:rPr>
        <w:t>register</w:t>
      </w:r>
      <w:proofErr w:type="spellEnd"/>
    </w:p>
    <w:p w14:paraId="00000231" w14:textId="77777777" w:rsidR="00D656D1" w:rsidRDefault="00000000">
      <w:pPr>
        <w:widowControl w:val="0"/>
        <w:spacing w:before="20" w:after="20" w:line="240" w:lineRule="auto"/>
        <w:ind w:left="0" w:hanging="2"/>
        <w:rPr>
          <w:rFonts w:ascii="Calibri" w:eastAsia="Calibri" w:hAnsi="Calibri" w:cs="Calibri"/>
          <w:sz w:val="24"/>
          <w:szCs w:val="24"/>
        </w:rPr>
      </w:pPr>
      <w:r>
        <w:rPr>
          <w:rFonts w:ascii="Calibri" w:eastAsia="Calibri" w:hAnsi="Calibri" w:cs="Calibri"/>
          <w:sz w:val="24"/>
          <w:szCs w:val="24"/>
        </w:rPr>
        <w:t>-</w:t>
      </w:r>
      <w:r>
        <w:rPr>
          <w:rFonts w:ascii="Calibri" w:eastAsia="Calibri" w:hAnsi="Calibri" w:cs="Calibri"/>
          <w:sz w:val="24"/>
          <w:szCs w:val="24"/>
        </w:rPr>
        <w:tab/>
      </w:r>
      <w:proofErr w:type="spellStart"/>
      <w:r>
        <w:rPr>
          <w:rFonts w:ascii="Calibri" w:eastAsia="Calibri" w:hAnsi="Calibri" w:cs="Calibri"/>
          <w:sz w:val="24"/>
          <w:szCs w:val="24"/>
        </w:rPr>
        <w:t>AOxx|y</w:t>
      </w:r>
      <w:proofErr w:type="spellEnd"/>
      <w:r>
        <w:rPr>
          <w:rFonts w:ascii="Calibri" w:eastAsia="Calibri" w:hAnsi="Calibri" w:cs="Calibri"/>
          <w:sz w:val="24"/>
          <w:szCs w:val="24"/>
        </w:rPr>
        <w:t xml:space="preserve"> – pentru a prelua un bit dintr-un </w:t>
      </w:r>
      <w:proofErr w:type="spellStart"/>
      <w:r>
        <w:rPr>
          <w:rFonts w:ascii="Calibri" w:eastAsia="Calibri" w:hAnsi="Calibri" w:cs="Calibri"/>
          <w:sz w:val="24"/>
          <w:szCs w:val="24"/>
        </w:rPr>
        <w:t>word</w:t>
      </w:r>
      <w:proofErr w:type="spellEnd"/>
      <w:r>
        <w:rPr>
          <w:rFonts w:ascii="Calibri" w:eastAsia="Calibri" w:hAnsi="Calibri" w:cs="Calibri"/>
          <w:sz w:val="24"/>
          <w:szCs w:val="24"/>
        </w:rPr>
        <w:t xml:space="preserve"> de tip Holding </w:t>
      </w:r>
      <w:proofErr w:type="spellStart"/>
      <w:r>
        <w:rPr>
          <w:rFonts w:ascii="Calibri" w:eastAsia="Calibri" w:hAnsi="Calibri" w:cs="Calibri"/>
          <w:sz w:val="24"/>
          <w:szCs w:val="24"/>
        </w:rPr>
        <w:t>Register</w:t>
      </w:r>
      <w:proofErr w:type="spellEnd"/>
      <w:r>
        <w:rPr>
          <w:rFonts w:ascii="Calibri" w:eastAsia="Calibri" w:hAnsi="Calibri" w:cs="Calibri"/>
          <w:sz w:val="24"/>
          <w:szCs w:val="24"/>
        </w:rPr>
        <w:t xml:space="preserve"> sau </w:t>
      </w:r>
      <w:proofErr w:type="spellStart"/>
      <w:r>
        <w:rPr>
          <w:rFonts w:ascii="Calibri" w:eastAsia="Calibri" w:hAnsi="Calibri" w:cs="Calibri"/>
          <w:sz w:val="24"/>
          <w:szCs w:val="24"/>
        </w:rPr>
        <w:t>Coil</w:t>
      </w:r>
      <w:proofErr w:type="spellEnd"/>
      <w:r>
        <w:rPr>
          <w:rFonts w:ascii="Calibri" w:eastAsia="Calibri" w:hAnsi="Calibri" w:cs="Calibri"/>
          <w:sz w:val="24"/>
          <w:szCs w:val="24"/>
        </w:rPr>
        <w:t>.</w:t>
      </w:r>
    </w:p>
    <w:p w14:paraId="00000232" w14:textId="77777777" w:rsidR="00D656D1" w:rsidRDefault="00000000">
      <w:pPr>
        <w:widowControl w:val="0"/>
        <w:spacing w:before="20" w:after="20" w:line="240" w:lineRule="auto"/>
        <w:ind w:left="0" w:hanging="2"/>
        <w:rPr>
          <w:rFonts w:ascii="Calibri" w:eastAsia="Calibri" w:hAnsi="Calibri" w:cs="Calibri"/>
          <w:sz w:val="24"/>
          <w:szCs w:val="24"/>
        </w:rPr>
      </w:pPr>
      <w:r>
        <w:rPr>
          <w:rFonts w:ascii="Calibri" w:eastAsia="Calibri" w:hAnsi="Calibri" w:cs="Calibri"/>
          <w:sz w:val="24"/>
          <w:szCs w:val="24"/>
        </w:rPr>
        <w:t xml:space="preserve">În formatul definit mai sus “xx” este adresa numerică a </w:t>
      </w:r>
      <w:proofErr w:type="spellStart"/>
      <w:r>
        <w:rPr>
          <w:rFonts w:ascii="Calibri" w:eastAsia="Calibri" w:hAnsi="Calibri" w:cs="Calibri"/>
          <w:sz w:val="24"/>
          <w:szCs w:val="24"/>
        </w:rPr>
        <w:t>word</w:t>
      </w:r>
      <w:proofErr w:type="spellEnd"/>
      <w:r>
        <w:rPr>
          <w:rFonts w:ascii="Calibri" w:eastAsia="Calibri" w:hAnsi="Calibri" w:cs="Calibri"/>
          <w:sz w:val="24"/>
          <w:szCs w:val="24"/>
        </w:rPr>
        <w:t xml:space="preserve"> din care se dorește citirea iar “y” este numărul bit-ului ce se dorește a fi citit (0 este bitul cel mai puțin semnificativ iar 7 este bitul cel mai semnificativ).</w:t>
      </w:r>
    </w:p>
    <w:p w14:paraId="00000233" w14:textId="77777777" w:rsidR="00D656D1" w:rsidRDefault="00000000">
      <w:pPr>
        <w:widowControl w:val="0"/>
        <w:spacing w:before="20" w:after="20" w:line="240" w:lineRule="auto"/>
        <w:ind w:left="0" w:hanging="2"/>
        <w:rPr>
          <w:rFonts w:ascii="Calibri" w:eastAsia="Calibri" w:hAnsi="Calibri" w:cs="Calibri"/>
          <w:sz w:val="24"/>
          <w:szCs w:val="24"/>
        </w:rPr>
      </w:pPr>
      <w:proofErr w:type="spellStart"/>
      <w:r>
        <w:rPr>
          <w:rFonts w:ascii="Calibri" w:eastAsia="Calibri" w:hAnsi="Calibri" w:cs="Calibri"/>
          <w:b/>
          <w:sz w:val="24"/>
          <w:szCs w:val="24"/>
        </w:rPr>
        <w:t>IsCritical</w:t>
      </w:r>
      <w:proofErr w:type="spellEnd"/>
      <w:r>
        <w:rPr>
          <w:rFonts w:ascii="Calibri" w:eastAsia="Calibri" w:hAnsi="Calibri" w:cs="Calibri"/>
          <w:b/>
          <w:sz w:val="24"/>
          <w:szCs w:val="24"/>
        </w:rPr>
        <w:t xml:space="preserve"> </w:t>
      </w:r>
      <w:r>
        <w:rPr>
          <w:rFonts w:ascii="Calibri" w:eastAsia="Calibri" w:hAnsi="Calibri" w:cs="Calibri"/>
          <w:sz w:val="24"/>
          <w:szCs w:val="24"/>
        </w:rPr>
        <w:t xml:space="preserve">- permite încadrarea entității într-un grup special de adrese care vor fi citite periodic la intervalul </w:t>
      </w:r>
      <w:proofErr w:type="spellStart"/>
      <w:r>
        <w:rPr>
          <w:rFonts w:ascii="Calibri" w:eastAsia="Calibri" w:hAnsi="Calibri" w:cs="Calibri"/>
          <w:b/>
          <w:sz w:val="24"/>
          <w:szCs w:val="24"/>
        </w:rPr>
        <w:t>CriticaInterval</w:t>
      </w:r>
      <w:proofErr w:type="spellEnd"/>
      <w:r>
        <w:rPr>
          <w:rFonts w:ascii="Calibri" w:eastAsia="Calibri" w:hAnsi="Calibri" w:cs="Calibri"/>
          <w:sz w:val="24"/>
          <w:szCs w:val="24"/>
        </w:rPr>
        <w:t xml:space="preserve"> setat în zona de configurații generale</w:t>
      </w:r>
    </w:p>
    <w:p w14:paraId="00000234" w14:textId="77777777" w:rsidR="00D656D1" w:rsidRDefault="00D656D1">
      <w:pPr>
        <w:widowControl w:val="0"/>
        <w:spacing w:before="240" w:after="240" w:line="240" w:lineRule="auto"/>
        <w:ind w:left="0" w:hanging="2"/>
        <w:rPr>
          <w:rFonts w:ascii="Calibri" w:eastAsia="Calibri" w:hAnsi="Calibri" w:cs="Calibri"/>
          <w:sz w:val="24"/>
          <w:szCs w:val="24"/>
        </w:rPr>
      </w:pPr>
    </w:p>
    <w:p w14:paraId="00000235" w14:textId="77777777" w:rsidR="00D656D1" w:rsidRDefault="00000000">
      <w:pPr>
        <w:pStyle w:val="Titlu3"/>
        <w:numPr>
          <w:ilvl w:val="2"/>
          <w:numId w:val="22"/>
        </w:numPr>
        <w:ind w:left="0" w:hanging="2"/>
        <w:rPr>
          <w:rFonts w:ascii="Calibri" w:eastAsia="Calibri" w:hAnsi="Calibri" w:cs="Calibri"/>
          <w:color w:val="003399"/>
          <w:sz w:val="24"/>
          <w:szCs w:val="24"/>
        </w:rPr>
      </w:pPr>
      <w:bookmarkStart w:id="88" w:name="_heading=h.rtwwu1v6fiuc" w:colFirst="0" w:colLast="0"/>
      <w:bookmarkEnd w:id="88"/>
      <w:r>
        <w:rPr>
          <w:rFonts w:ascii="Calibri" w:eastAsia="Calibri" w:hAnsi="Calibri" w:cs="Calibri"/>
          <w:color w:val="003399"/>
          <w:sz w:val="24"/>
          <w:szCs w:val="24"/>
        </w:rPr>
        <w:lastRenderedPageBreak/>
        <w:t xml:space="preserve">Adăugarea comenzilor digitale de tip </w:t>
      </w:r>
      <w:proofErr w:type="spellStart"/>
      <w:r>
        <w:rPr>
          <w:rFonts w:ascii="Calibri" w:eastAsia="Calibri" w:hAnsi="Calibri" w:cs="Calibri"/>
          <w:color w:val="003399"/>
          <w:sz w:val="24"/>
          <w:szCs w:val="24"/>
        </w:rPr>
        <w:t>Coil</w:t>
      </w:r>
      <w:proofErr w:type="spellEnd"/>
      <w:r>
        <w:rPr>
          <w:rFonts w:ascii="Calibri" w:eastAsia="Calibri" w:hAnsi="Calibri" w:cs="Calibri"/>
          <w:color w:val="003399"/>
          <w:sz w:val="24"/>
          <w:szCs w:val="24"/>
        </w:rPr>
        <w:t xml:space="preserve"> </w:t>
      </w:r>
    </w:p>
    <w:p w14:paraId="00000236" w14:textId="77777777" w:rsidR="00D656D1" w:rsidRDefault="00000000">
      <w:pPr>
        <w:ind w:left="0" w:hanging="2"/>
      </w:pPr>
      <w:proofErr w:type="spellStart"/>
      <w:r>
        <w:t>Marimile</w:t>
      </w:r>
      <w:proofErr w:type="spellEnd"/>
      <w:r>
        <w:t xml:space="preserve"> de tip </w:t>
      </w:r>
      <w:proofErr w:type="spellStart"/>
      <w:r>
        <w:t>Coil</w:t>
      </w:r>
      <w:proofErr w:type="spellEnd"/>
      <w:r>
        <w:t xml:space="preserve"> sunt în mod curent utilizate pentru efectuarea comenzilor pe comunicația de tip </w:t>
      </w:r>
      <w:proofErr w:type="spellStart"/>
      <w:r>
        <w:t>Modbus</w:t>
      </w:r>
      <w:proofErr w:type="spellEnd"/>
    </w:p>
    <w:p w14:paraId="00000237" w14:textId="77777777" w:rsidR="00D656D1" w:rsidRDefault="00000000">
      <w:pPr>
        <w:widowControl w:val="0"/>
        <w:spacing w:before="20" w:after="20" w:line="240" w:lineRule="auto"/>
        <w:ind w:left="0" w:hanging="2"/>
        <w:rPr>
          <w:rFonts w:ascii="Calibri" w:eastAsia="Calibri" w:hAnsi="Calibri" w:cs="Calibri"/>
          <w:sz w:val="24"/>
          <w:szCs w:val="24"/>
        </w:rPr>
      </w:pPr>
      <w:proofErr w:type="spellStart"/>
      <w:r>
        <w:rPr>
          <w:rFonts w:ascii="Calibri" w:eastAsia="Calibri" w:hAnsi="Calibri" w:cs="Calibri"/>
          <w:b/>
          <w:sz w:val="24"/>
          <w:szCs w:val="24"/>
        </w:rPr>
        <w:t>Address</w:t>
      </w:r>
      <w:proofErr w:type="spellEnd"/>
      <w:r>
        <w:rPr>
          <w:rFonts w:ascii="Calibri" w:eastAsia="Calibri" w:hAnsi="Calibri" w:cs="Calibri"/>
          <w:sz w:val="24"/>
          <w:szCs w:val="24"/>
        </w:rPr>
        <w:t xml:space="preserve">  – Adresa informației binare de tip </w:t>
      </w:r>
      <w:proofErr w:type="spellStart"/>
      <w:r>
        <w:rPr>
          <w:rFonts w:ascii="Calibri" w:eastAsia="Calibri" w:hAnsi="Calibri" w:cs="Calibri"/>
          <w:sz w:val="24"/>
          <w:szCs w:val="24"/>
        </w:rPr>
        <w:t>Coil</w:t>
      </w:r>
      <w:proofErr w:type="spellEnd"/>
      <w:r>
        <w:rPr>
          <w:rFonts w:ascii="Calibri" w:eastAsia="Calibri" w:hAnsi="Calibri" w:cs="Calibri"/>
          <w:sz w:val="24"/>
          <w:szCs w:val="24"/>
        </w:rPr>
        <w:t xml:space="preserve"> citită din echipamentul slave. Dacă informația este citită dintr-un </w:t>
      </w:r>
      <w:proofErr w:type="spellStart"/>
      <w:r>
        <w:rPr>
          <w:rFonts w:ascii="Calibri" w:eastAsia="Calibri" w:hAnsi="Calibri" w:cs="Calibri"/>
          <w:sz w:val="24"/>
          <w:szCs w:val="24"/>
        </w:rPr>
        <w:t>word</w:t>
      </w:r>
      <w:proofErr w:type="spellEnd"/>
      <w:r>
        <w:rPr>
          <w:rFonts w:ascii="Calibri" w:eastAsia="Calibri" w:hAnsi="Calibri" w:cs="Calibri"/>
          <w:sz w:val="24"/>
          <w:szCs w:val="24"/>
        </w:rPr>
        <w:t xml:space="preserve"> de tip Discret Input </w:t>
      </w:r>
      <w:proofErr w:type="spellStart"/>
      <w:r>
        <w:rPr>
          <w:rFonts w:ascii="Calibri" w:eastAsia="Calibri" w:hAnsi="Calibri" w:cs="Calibri"/>
          <w:sz w:val="24"/>
          <w:szCs w:val="24"/>
        </w:rPr>
        <w:t>Register</w:t>
      </w:r>
      <w:proofErr w:type="spellEnd"/>
      <w:r>
        <w:rPr>
          <w:rFonts w:ascii="Calibri" w:eastAsia="Calibri" w:hAnsi="Calibri" w:cs="Calibri"/>
          <w:sz w:val="24"/>
          <w:szCs w:val="24"/>
        </w:rPr>
        <w:t xml:space="preserve"> aceasta coloana de completează cu valoarea -1. </w:t>
      </w:r>
    </w:p>
    <w:p w14:paraId="00000238" w14:textId="77777777" w:rsidR="00D656D1" w:rsidRDefault="00000000">
      <w:pPr>
        <w:widowControl w:val="0"/>
        <w:spacing w:before="20" w:after="20" w:line="240" w:lineRule="auto"/>
        <w:ind w:left="0" w:hanging="2"/>
        <w:rPr>
          <w:rFonts w:ascii="Calibri" w:eastAsia="Calibri" w:hAnsi="Calibri" w:cs="Calibri"/>
          <w:sz w:val="24"/>
          <w:szCs w:val="24"/>
        </w:rPr>
      </w:pPr>
      <w:proofErr w:type="spellStart"/>
      <w:r>
        <w:rPr>
          <w:rFonts w:ascii="Calibri" w:eastAsia="Calibri" w:hAnsi="Calibri" w:cs="Calibri"/>
          <w:b/>
          <w:sz w:val="24"/>
          <w:szCs w:val="24"/>
        </w:rPr>
        <w:t>Description</w:t>
      </w:r>
      <w:proofErr w:type="spellEnd"/>
      <w:r>
        <w:rPr>
          <w:rFonts w:ascii="Calibri" w:eastAsia="Calibri" w:hAnsi="Calibri" w:cs="Calibri"/>
          <w:sz w:val="24"/>
          <w:szCs w:val="24"/>
        </w:rPr>
        <w:t xml:space="preserve"> – Descrierea detaliată a entității preluate - pentru uz intern(ex: Funcționat </w:t>
      </w:r>
      <w:proofErr w:type="spellStart"/>
      <w:r>
        <w:rPr>
          <w:rFonts w:ascii="Calibri" w:eastAsia="Calibri" w:hAnsi="Calibri" w:cs="Calibri"/>
          <w:sz w:val="24"/>
          <w:szCs w:val="24"/>
        </w:rPr>
        <w:t>protectie</w:t>
      </w:r>
      <w:proofErr w:type="spellEnd"/>
      <w:r>
        <w:rPr>
          <w:rFonts w:ascii="Calibri" w:eastAsia="Calibri" w:hAnsi="Calibri" w:cs="Calibri"/>
          <w:sz w:val="24"/>
          <w:szCs w:val="24"/>
        </w:rPr>
        <w:t xml:space="preserve"> maximal treapta 1).</w:t>
      </w:r>
    </w:p>
    <w:p w14:paraId="00000239" w14:textId="77777777" w:rsidR="00D656D1" w:rsidRDefault="00000000">
      <w:pPr>
        <w:widowControl w:val="0"/>
        <w:spacing w:before="20" w:after="20" w:line="240" w:lineRule="auto"/>
        <w:ind w:left="0" w:hanging="2"/>
        <w:rPr>
          <w:rFonts w:ascii="Calibri" w:eastAsia="Calibri" w:hAnsi="Calibri" w:cs="Calibri"/>
          <w:sz w:val="24"/>
          <w:szCs w:val="24"/>
        </w:rPr>
      </w:pPr>
      <w:proofErr w:type="spellStart"/>
      <w:r>
        <w:rPr>
          <w:rFonts w:ascii="Calibri" w:eastAsia="Calibri" w:hAnsi="Calibri" w:cs="Calibri"/>
          <w:b/>
          <w:sz w:val="24"/>
          <w:szCs w:val="24"/>
        </w:rPr>
        <w:t>Variable</w:t>
      </w:r>
      <w:proofErr w:type="spellEnd"/>
      <w:r>
        <w:rPr>
          <w:rFonts w:ascii="Calibri" w:eastAsia="Calibri" w:hAnsi="Calibri" w:cs="Calibri"/>
          <w:b/>
          <w:sz w:val="24"/>
          <w:szCs w:val="24"/>
        </w:rPr>
        <w:t xml:space="preserve"> </w:t>
      </w:r>
      <w:proofErr w:type="spellStart"/>
      <w:r>
        <w:rPr>
          <w:rFonts w:ascii="Calibri" w:eastAsia="Calibri" w:hAnsi="Calibri" w:cs="Calibri"/>
          <w:b/>
          <w:sz w:val="24"/>
          <w:szCs w:val="24"/>
        </w:rPr>
        <w:t>Name</w:t>
      </w:r>
      <w:proofErr w:type="spellEnd"/>
      <w:r>
        <w:rPr>
          <w:rFonts w:ascii="Calibri" w:eastAsia="Calibri" w:hAnsi="Calibri" w:cs="Calibri"/>
          <w:sz w:val="24"/>
          <w:szCs w:val="24"/>
        </w:rPr>
        <w:t xml:space="preserve"> – Se completează un TAG unic pentru fiecare semnal. Acest TAG va fi identificatorul intern pentru respectivul semnal și va fi utilizat în cadrul proceselor salve si pentru realizarea unor logici de automatizare.</w:t>
      </w:r>
    </w:p>
    <w:p w14:paraId="0000023A" w14:textId="77777777" w:rsidR="00D656D1" w:rsidRDefault="00000000">
      <w:pPr>
        <w:widowControl w:val="0"/>
        <w:spacing w:before="20" w:after="20" w:line="240" w:lineRule="auto"/>
        <w:ind w:left="0" w:hanging="2"/>
        <w:rPr>
          <w:rFonts w:ascii="Calibri" w:eastAsia="Calibri" w:hAnsi="Calibri" w:cs="Calibri"/>
          <w:sz w:val="24"/>
          <w:szCs w:val="24"/>
        </w:rPr>
      </w:pPr>
      <w:proofErr w:type="spellStart"/>
      <w:r>
        <w:rPr>
          <w:rFonts w:ascii="Calibri" w:eastAsia="Calibri" w:hAnsi="Calibri" w:cs="Calibri"/>
          <w:b/>
          <w:sz w:val="24"/>
          <w:szCs w:val="24"/>
        </w:rPr>
        <w:t>CmdType</w:t>
      </w:r>
      <w:proofErr w:type="spellEnd"/>
      <w:r>
        <w:rPr>
          <w:rFonts w:ascii="Calibri" w:eastAsia="Calibri" w:hAnsi="Calibri" w:cs="Calibri"/>
          <w:sz w:val="24"/>
          <w:szCs w:val="24"/>
        </w:rPr>
        <w:t xml:space="preserve"> – </w:t>
      </w:r>
      <w:proofErr w:type="spellStart"/>
      <w:r>
        <w:rPr>
          <w:rFonts w:ascii="Calibri" w:eastAsia="Calibri" w:hAnsi="Calibri" w:cs="Calibri"/>
          <w:sz w:val="24"/>
          <w:szCs w:val="24"/>
        </w:rPr>
        <w:t>Pulse</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Latch</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Pulse</w:t>
      </w:r>
      <w:proofErr w:type="spellEnd"/>
      <w:r>
        <w:rPr>
          <w:rFonts w:ascii="Calibri" w:eastAsia="Calibri" w:hAnsi="Calibri" w:cs="Calibri"/>
          <w:sz w:val="24"/>
          <w:szCs w:val="24"/>
        </w:rPr>
        <w:t>, comanda tranzitorie. Va menține active comanda pe durata setata la “</w:t>
      </w:r>
      <w:proofErr w:type="spellStart"/>
      <w:r>
        <w:rPr>
          <w:rFonts w:ascii="Calibri" w:eastAsia="Calibri" w:hAnsi="Calibri" w:cs="Calibri"/>
          <w:sz w:val="24"/>
          <w:szCs w:val="24"/>
        </w:rPr>
        <w:t>Pulse</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duration</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Latch</w:t>
      </w:r>
      <w:proofErr w:type="spellEnd"/>
      <w:r>
        <w:rPr>
          <w:rFonts w:ascii="Calibri" w:eastAsia="Calibri" w:hAnsi="Calibri" w:cs="Calibri"/>
          <w:sz w:val="24"/>
          <w:szCs w:val="24"/>
        </w:rPr>
        <w:t xml:space="preserve">, comanda este </w:t>
      </w:r>
      <w:proofErr w:type="spellStart"/>
      <w:r>
        <w:rPr>
          <w:rFonts w:ascii="Calibri" w:eastAsia="Calibri" w:hAnsi="Calibri" w:cs="Calibri"/>
          <w:sz w:val="24"/>
          <w:szCs w:val="24"/>
        </w:rPr>
        <w:t>automentinuta</w:t>
      </w:r>
      <w:proofErr w:type="spellEnd"/>
      <w:r>
        <w:rPr>
          <w:rFonts w:ascii="Calibri" w:eastAsia="Calibri" w:hAnsi="Calibri" w:cs="Calibri"/>
          <w:sz w:val="24"/>
          <w:szCs w:val="24"/>
        </w:rPr>
        <w:t xml:space="preserve"> pană se da o nouă comanda de anulare (funcționarea este influențată de tipul de echipament sau de tipul de instalație ce se vrea controlată).</w:t>
      </w:r>
    </w:p>
    <w:p w14:paraId="0000023B" w14:textId="77777777" w:rsidR="00D656D1" w:rsidRDefault="00000000">
      <w:pPr>
        <w:widowControl w:val="0"/>
        <w:spacing w:before="20" w:after="20" w:line="240" w:lineRule="auto"/>
        <w:ind w:left="0" w:hanging="2"/>
        <w:rPr>
          <w:rFonts w:ascii="Calibri" w:eastAsia="Calibri" w:hAnsi="Calibri" w:cs="Calibri"/>
          <w:sz w:val="24"/>
          <w:szCs w:val="24"/>
        </w:rPr>
      </w:pPr>
      <w:proofErr w:type="spellStart"/>
      <w:r>
        <w:rPr>
          <w:rFonts w:ascii="Calibri" w:eastAsia="Calibri" w:hAnsi="Calibri" w:cs="Calibri"/>
          <w:b/>
          <w:sz w:val="24"/>
          <w:szCs w:val="24"/>
        </w:rPr>
        <w:t>Pulse</w:t>
      </w:r>
      <w:proofErr w:type="spellEnd"/>
      <w:r>
        <w:rPr>
          <w:rFonts w:ascii="Calibri" w:eastAsia="Calibri" w:hAnsi="Calibri" w:cs="Calibri"/>
          <w:b/>
          <w:sz w:val="24"/>
          <w:szCs w:val="24"/>
        </w:rPr>
        <w:t xml:space="preserve"> </w:t>
      </w:r>
      <w:proofErr w:type="spellStart"/>
      <w:r>
        <w:rPr>
          <w:rFonts w:ascii="Calibri" w:eastAsia="Calibri" w:hAnsi="Calibri" w:cs="Calibri"/>
          <w:b/>
          <w:sz w:val="24"/>
          <w:szCs w:val="24"/>
        </w:rPr>
        <w:t>Duration</w:t>
      </w:r>
      <w:proofErr w:type="spellEnd"/>
      <w:r>
        <w:rPr>
          <w:rFonts w:ascii="Calibri" w:eastAsia="Calibri" w:hAnsi="Calibri" w:cs="Calibri"/>
          <w:sz w:val="24"/>
          <w:szCs w:val="24"/>
        </w:rPr>
        <w:t xml:space="preserve"> – Durata comenzii de tip </w:t>
      </w:r>
      <w:proofErr w:type="spellStart"/>
      <w:r>
        <w:rPr>
          <w:rFonts w:ascii="Calibri" w:eastAsia="Calibri" w:hAnsi="Calibri" w:cs="Calibri"/>
          <w:sz w:val="24"/>
          <w:szCs w:val="24"/>
        </w:rPr>
        <w:t>Pulse</w:t>
      </w:r>
      <w:proofErr w:type="spellEnd"/>
      <w:r>
        <w:rPr>
          <w:rFonts w:ascii="Calibri" w:eastAsia="Calibri" w:hAnsi="Calibri" w:cs="Calibri"/>
          <w:sz w:val="24"/>
          <w:szCs w:val="24"/>
        </w:rPr>
        <w:t xml:space="preserve"> (ms).</w:t>
      </w:r>
    </w:p>
    <w:p w14:paraId="0000023C" w14:textId="77777777" w:rsidR="00D656D1" w:rsidRDefault="00000000">
      <w:pPr>
        <w:widowControl w:val="0"/>
        <w:spacing w:before="20" w:after="20" w:line="240" w:lineRule="auto"/>
        <w:ind w:left="0" w:hanging="2"/>
        <w:rPr>
          <w:rFonts w:ascii="Calibri" w:eastAsia="Calibri" w:hAnsi="Calibri" w:cs="Calibri"/>
          <w:sz w:val="24"/>
          <w:szCs w:val="24"/>
        </w:rPr>
      </w:pPr>
      <w:proofErr w:type="spellStart"/>
      <w:r>
        <w:rPr>
          <w:rFonts w:ascii="Calibri" w:eastAsia="Calibri" w:hAnsi="Calibri" w:cs="Calibri"/>
          <w:b/>
          <w:sz w:val="24"/>
          <w:szCs w:val="24"/>
        </w:rPr>
        <w:t>Sourcedata</w:t>
      </w:r>
      <w:proofErr w:type="spellEnd"/>
      <w:r>
        <w:rPr>
          <w:rFonts w:ascii="Calibri" w:eastAsia="Calibri" w:hAnsi="Calibri" w:cs="Calibri"/>
          <w:sz w:val="24"/>
          <w:szCs w:val="24"/>
        </w:rPr>
        <w:t xml:space="preserve"> – permite controlul în ES a unui bit dintr-o mărime de tip  </w:t>
      </w:r>
      <w:proofErr w:type="spellStart"/>
      <w:r>
        <w:rPr>
          <w:rFonts w:ascii="Calibri" w:eastAsia="Calibri" w:hAnsi="Calibri" w:cs="Calibri"/>
          <w:sz w:val="24"/>
          <w:szCs w:val="24"/>
        </w:rPr>
        <w:t>HoldingRegisters</w:t>
      </w:r>
      <w:proofErr w:type="spellEnd"/>
      <w:r>
        <w:rPr>
          <w:rFonts w:ascii="Calibri" w:eastAsia="Calibri" w:hAnsi="Calibri" w:cs="Calibri"/>
          <w:sz w:val="24"/>
          <w:szCs w:val="24"/>
        </w:rPr>
        <w:t xml:space="preserve">. Formatul acest </w:t>
      </w:r>
      <w:proofErr w:type="spellStart"/>
      <w:r>
        <w:rPr>
          <w:rFonts w:ascii="Calibri" w:eastAsia="Calibri" w:hAnsi="Calibri" w:cs="Calibri"/>
          <w:sz w:val="24"/>
          <w:szCs w:val="24"/>
        </w:rPr>
        <w:t>camp</w:t>
      </w:r>
      <w:proofErr w:type="spellEnd"/>
      <w:r>
        <w:rPr>
          <w:rFonts w:ascii="Calibri" w:eastAsia="Calibri" w:hAnsi="Calibri" w:cs="Calibri"/>
          <w:sz w:val="24"/>
          <w:szCs w:val="24"/>
        </w:rPr>
        <w:t xml:space="preserve"> este următorul: </w:t>
      </w:r>
    </w:p>
    <w:p w14:paraId="0000023D" w14:textId="77777777" w:rsidR="00D656D1" w:rsidRDefault="00000000">
      <w:pPr>
        <w:widowControl w:val="0"/>
        <w:spacing w:before="20" w:after="20" w:line="240" w:lineRule="auto"/>
        <w:ind w:left="0" w:hanging="2"/>
        <w:rPr>
          <w:rFonts w:ascii="Calibri" w:eastAsia="Calibri" w:hAnsi="Calibri" w:cs="Calibri"/>
          <w:sz w:val="24"/>
          <w:szCs w:val="24"/>
        </w:rPr>
      </w:pPr>
      <w:r>
        <w:rPr>
          <w:rFonts w:ascii="Calibri" w:eastAsia="Calibri" w:hAnsi="Calibri" w:cs="Calibri"/>
          <w:sz w:val="24"/>
          <w:szCs w:val="24"/>
        </w:rPr>
        <w:t>-</w:t>
      </w:r>
      <w:r>
        <w:rPr>
          <w:rFonts w:ascii="Calibri" w:eastAsia="Calibri" w:hAnsi="Calibri" w:cs="Calibri"/>
          <w:sz w:val="24"/>
          <w:szCs w:val="24"/>
        </w:rPr>
        <w:tab/>
      </w:r>
      <w:proofErr w:type="spellStart"/>
      <w:r>
        <w:rPr>
          <w:rFonts w:ascii="Calibri" w:eastAsia="Calibri" w:hAnsi="Calibri" w:cs="Calibri"/>
          <w:sz w:val="24"/>
          <w:szCs w:val="24"/>
        </w:rPr>
        <w:t>AOxx|y</w:t>
      </w:r>
      <w:proofErr w:type="spellEnd"/>
      <w:r>
        <w:rPr>
          <w:rFonts w:ascii="Calibri" w:eastAsia="Calibri" w:hAnsi="Calibri" w:cs="Calibri"/>
          <w:sz w:val="24"/>
          <w:szCs w:val="24"/>
        </w:rPr>
        <w:t xml:space="preserve"> – pentru a control un bit dintr-un Holding </w:t>
      </w:r>
      <w:proofErr w:type="spellStart"/>
      <w:r>
        <w:rPr>
          <w:rFonts w:ascii="Calibri" w:eastAsia="Calibri" w:hAnsi="Calibri" w:cs="Calibri"/>
          <w:sz w:val="24"/>
          <w:szCs w:val="24"/>
        </w:rPr>
        <w:t>Register</w:t>
      </w:r>
      <w:proofErr w:type="spellEnd"/>
      <w:r>
        <w:rPr>
          <w:rFonts w:ascii="Calibri" w:eastAsia="Calibri" w:hAnsi="Calibri" w:cs="Calibri"/>
          <w:sz w:val="24"/>
          <w:szCs w:val="24"/>
        </w:rPr>
        <w:t>.</w:t>
      </w:r>
    </w:p>
    <w:p w14:paraId="0000023E" w14:textId="77777777" w:rsidR="00D656D1" w:rsidRDefault="00000000">
      <w:pPr>
        <w:widowControl w:val="0"/>
        <w:spacing w:before="20" w:after="20" w:line="240" w:lineRule="auto"/>
        <w:ind w:left="0" w:hanging="2"/>
        <w:rPr>
          <w:rFonts w:ascii="Calibri" w:eastAsia="Calibri" w:hAnsi="Calibri" w:cs="Calibri"/>
          <w:sz w:val="24"/>
          <w:szCs w:val="24"/>
        </w:rPr>
      </w:pPr>
      <w:r>
        <w:rPr>
          <w:rFonts w:ascii="Calibri" w:eastAsia="Calibri" w:hAnsi="Calibri" w:cs="Calibri"/>
          <w:sz w:val="24"/>
          <w:szCs w:val="24"/>
        </w:rPr>
        <w:t xml:space="preserve">În formatul definit mai sus “xx” este adresa numerică a </w:t>
      </w:r>
      <w:proofErr w:type="spellStart"/>
      <w:r>
        <w:rPr>
          <w:rFonts w:ascii="Calibri" w:eastAsia="Calibri" w:hAnsi="Calibri" w:cs="Calibri"/>
          <w:sz w:val="24"/>
          <w:szCs w:val="24"/>
        </w:rPr>
        <w:t>word</w:t>
      </w:r>
      <w:proofErr w:type="spellEnd"/>
      <w:r>
        <w:rPr>
          <w:rFonts w:ascii="Calibri" w:eastAsia="Calibri" w:hAnsi="Calibri" w:cs="Calibri"/>
          <w:sz w:val="24"/>
          <w:szCs w:val="24"/>
        </w:rPr>
        <w:t>-ului din care se dorește efectuarea comenzii, iar “y” este numărul bit-ului ce trebuie controlat (0 este bitul cel mai puțin semnificativ iar 7 este bitul cel mai semnificativ).</w:t>
      </w:r>
    </w:p>
    <w:p w14:paraId="0000023F" w14:textId="77777777" w:rsidR="00D656D1" w:rsidRDefault="00000000">
      <w:pPr>
        <w:widowControl w:val="0"/>
        <w:spacing w:before="20" w:after="20" w:line="240" w:lineRule="auto"/>
        <w:ind w:left="0" w:hanging="2"/>
        <w:rPr>
          <w:rFonts w:ascii="Calibri" w:eastAsia="Calibri" w:hAnsi="Calibri" w:cs="Calibri"/>
          <w:sz w:val="24"/>
          <w:szCs w:val="24"/>
        </w:rPr>
      </w:pPr>
      <w:r>
        <w:rPr>
          <w:rFonts w:ascii="Calibri" w:eastAsia="Calibri" w:hAnsi="Calibri" w:cs="Calibri"/>
          <w:sz w:val="24"/>
          <w:szCs w:val="24"/>
        </w:rPr>
        <w:t xml:space="preserve">Dacă acest </w:t>
      </w:r>
      <w:proofErr w:type="spellStart"/>
      <w:r>
        <w:rPr>
          <w:rFonts w:ascii="Calibri" w:eastAsia="Calibri" w:hAnsi="Calibri" w:cs="Calibri"/>
          <w:sz w:val="24"/>
          <w:szCs w:val="24"/>
        </w:rPr>
        <w:t>camp</w:t>
      </w:r>
      <w:proofErr w:type="spellEnd"/>
      <w:r>
        <w:rPr>
          <w:rFonts w:ascii="Calibri" w:eastAsia="Calibri" w:hAnsi="Calibri" w:cs="Calibri"/>
          <w:sz w:val="24"/>
          <w:szCs w:val="24"/>
        </w:rPr>
        <w:t xml:space="preserve"> este completat, </w:t>
      </w:r>
      <w:proofErr w:type="spellStart"/>
      <w:r>
        <w:rPr>
          <w:rFonts w:ascii="Calibri" w:eastAsia="Calibri" w:hAnsi="Calibri" w:cs="Calibri"/>
          <w:sz w:val="24"/>
          <w:szCs w:val="24"/>
        </w:rPr>
        <w:t>campul</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Address</w:t>
      </w:r>
      <w:proofErr w:type="spellEnd"/>
      <w:r>
        <w:rPr>
          <w:rFonts w:ascii="Calibri" w:eastAsia="Calibri" w:hAnsi="Calibri" w:cs="Calibri"/>
          <w:sz w:val="24"/>
          <w:szCs w:val="24"/>
        </w:rPr>
        <w:t xml:space="preserve"> ar trebui completat cu valoarea “-1”.</w:t>
      </w:r>
    </w:p>
    <w:p w14:paraId="00000240" w14:textId="77777777" w:rsidR="00D656D1" w:rsidRDefault="00000000">
      <w:pPr>
        <w:widowControl w:val="0"/>
        <w:spacing w:before="20" w:after="20" w:line="240" w:lineRule="auto"/>
        <w:ind w:left="0" w:hanging="2"/>
        <w:rPr>
          <w:rFonts w:ascii="Calibri" w:eastAsia="Calibri" w:hAnsi="Calibri" w:cs="Calibri"/>
          <w:sz w:val="24"/>
          <w:szCs w:val="24"/>
        </w:rPr>
      </w:pPr>
      <w:proofErr w:type="spellStart"/>
      <w:r>
        <w:rPr>
          <w:rFonts w:ascii="Calibri" w:eastAsia="Calibri" w:hAnsi="Calibri" w:cs="Calibri"/>
          <w:b/>
          <w:sz w:val="24"/>
          <w:szCs w:val="24"/>
        </w:rPr>
        <w:t>CommandValidationPoint</w:t>
      </w:r>
      <w:proofErr w:type="spellEnd"/>
      <w:r>
        <w:rPr>
          <w:rFonts w:ascii="Calibri" w:eastAsia="Calibri" w:hAnsi="Calibri" w:cs="Calibri"/>
          <w:b/>
          <w:sz w:val="24"/>
          <w:szCs w:val="24"/>
        </w:rPr>
        <w:t xml:space="preserve"> </w:t>
      </w:r>
      <w:r>
        <w:rPr>
          <w:rFonts w:ascii="Calibri" w:eastAsia="Calibri" w:hAnsi="Calibri" w:cs="Calibri"/>
          <w:sz w:val="24"/>
          <w:szCs w:val="24"/>
        </w:rPr>
        <w:t>- Lista cu TAG-urile unor entități (</w:t>
      </w:r>
      <w:proofErr w:type="spellStart"/>
      <w:r>
        <w:rPr>
          <w:rFonts w:ascii="Calibri" w:eastAsia="Calibri" w:hAnsi="Calibri" w:cs="Calibri"/>
          <w:sz w:val="24"/>
          <w:szCs w:val="24"/>
        </w:rPr>
        <w:t>intrari</w:t>
      </w:r>
      <w:proofErr w:type="spellEnd"/>
      <w:r>
        <w:rPr>
          <w:rFonts w:ascii="Calibri" w:eastAsia="Calibri" w:hAnsi="Calibri" w:cs="Calibri"/>
          <w:sz w:val="24"/>
          <w:szCs w:val="24"/>
        </w:rPr>
        <w:t xml:space="preserve"> binare sau analogice) separate prin virgula, care sunt urmează sa fie afectate de efectuarea comenzii in cauză</w:t>
      </w:r>
    </w:p>
    <w:p w14:paraId="00000241" w14:textId="77777777" w:rsidR="00D656D1" w:rsidRDefault="00000000">
      <w:pPr>
        <w:widowControl w:val="0"/>
        <w:spacing w:before="20" w:after="20" w:line="240" w:lineRule="auto"/>
        <w:ind w:left="0" w:hanging="2"/>
      </w:pPr>
      <w:proofErr w:type="spellStart"/>
      <w:r>
        <w:rPr>
          <w:rFonts w:ascii="Calibri" w:eastAsia="Calibri" w:hAnsi="Calibri" w:cs="Calibri"/>
          <w:b/>
          <w:sz w:val="24"/>
          <w:szCs w:val="24"/>
        </w:rPr>
        <w:t>IsCritical</w:t>
      </w:r>
      <w:proofErr w:type="spellEnd"/>
      <w:r>
        <w:rPr>
          <w:rFonts w:ascii="Calibri" w:eastAsia="Calibri" w:hAnsi="Calibri" w:cs="Calibri"/>
          <w:b/>
          <w:sz w:val="24"/>
          <w:szCs w:val="24"/>
        </w:rPr>
        <w:t xml:space="preserve"> </w:t>
      </w:r>
      <w:r>
        <w:rPr>
          <w:rFonts w:ascii="Calibri" w:eastAsia="Calibri" w:hAnsi="Calibri" w:cs="Calibri"/>
          <w:sz w:val="24"/>
          <w:szCs w:val="24"/>
        </w:rPr>
        <w:t xml:space="preserve">- permite încadrarea entității într-un grup special de adrese de tip </w:t>
      </w:r>
      <w:proofErr w:type="spellStart"/>
      <w:r>
        <w:rPr>
          <w:rFonts w:ascii="Calibri" w:eastAsia="Calibri" w:hAnsi="Calibri" w:cs="Calibri"/>
          <w:sz w:val="24"/>
          <w:szCs w:val="24"/>
        </w:rPr>
        <w:t>Coil</w:t>
      </w:r>
      <w:proofErr w:type="spellEnd"/>
      <w:r>
        <w:rPr>
          <w:rFonts w:ascii="Calibri" w:eastAsia="Calibri" w:hAnsi="Calibri" w:cs="Calibri"/>
          <w:sz w:val="24"/>
          <w:szCs w:val="24"/>
        </w:rPr>
        <w:t xml:space="preserve"> care vor fi citite periodic la intervalul </w:t>
      </w:r>
      <w:proofErr w:type="spellStart"/>
      <w:r>
        <w:rPr>
          <w:rFonts w:ascii="Calibri" w:eastAsia="Calibri" w:hAnsi="Calibri" w:cs="Calibri"/>
          <w:b/>
          <w:sz w:val="24"/>
          <w:szCs w:val="24"/>
        </w:rPr>
        <w:t>CriticaInterval</w:t>
      </w:r>
      <w:proofErr w:type="spellEnd"/>
      <w:r>
        <w:rPr>
          <w:rFonts w:ascii="Calibri" w:eastAsia="Calibri" w:hAnsi="Calibri" w:cs="Calibri"/>
          <w:sz w:val="24"/>
          <w:szCs w:val="24"/>
        </w:rPr>
        <w:t xml:space="preserve"> setat în zona de configurații generale</w:t>
      </w:r>
    </w:p>
    <w:p w14:paraId="00000242" w14:textId="77777777" w:rsidR="00D656D1" w:rsidRDefault="00000000">
      <w:pPr>
        <w:pStyle w:val="Titlu3"/>
        <w:numPr>
          <w:ilvl w:val="2"/>
          <w:numId w:val="22"/>
        </w:numPr>
        <w:ind w:left="0" w:hanging="2"/>
        <w:rPr>
          <w:rFonts w:ascii="Calibri" w:eastAsia="Calibri" w:hAnsi="Calibri" w:cs="Calibri"/>
          <w:color w:val="003399"/>
          <w:sz w:val="24"/>
          <w:szCs w:val="24"/>
        </w:rPr>
      </w:pPr>
      <w:bookmarkStart w:id="89" w:name="_heading=h.sphq5n4muzv9" w:colFirst="0" w:colLast="0"/>
      <w:bookmarkEnd w:id="89"/>
      <w:r>
        <w:rPr>
          <w:rFonts w:ascii="Calibri" w:eastAsia="Calibri" w:hAnsi="Calibri" w:cs="Calibri"/>
          <w:color w:val="003399"/>
          <w:sz w:val="24"/>
          <w:szCs w:val="24"/>
        </w:rPr>
        <w:t xml:space="preserve">Adăugarea </w:t>
      </w:r>
      <w:proofErr w:type="spellStart"/>
      <w:r>
        <w:rPr>
          <w:rFonts w:ascii="Calibri" w:eastAsia="Calibri" w:hAnsi="Calibri" w:cs="Calibri"/>
          <w:color w:val="003399"/>
          <w:sz w:val="24"/>
          <w:szCs w:val="24"/>
        </w:rPr>
        <w:t>marimilor</w:t>
      </w:r>
      <w:proofErr w:type="spellEnd"/>
      <w:r>
        <w:rPr>
          <w:rFonts w:ascii="Calibri" w:eastAsia="Calibri" w:hAnsi="Calibri" w:cs="Calibri"/>
          <w:color w:val="003399"/>
          <w:sz w:val="24"/>
          <w:szCs w:val="24"/>
        </w:rPr>
        <w:t xml:space="preserve"> tip intrări analogice - Input </w:t>
      </w:r>
      <w:proofErr w:type="spellStart"/>
      <w:r>
        <w:rPr>
          <w:rFonts w:ascii="Calibri" w:eastAsia="Calibri" w:hAnsi="Calibri" w:cs="Calibri"/>
          <w:color w:val="003399"/>
          <w:sz w:val="24"/>
          <w:szCs w:val="24"/>
        </w:rPr>
        <w:t>Register</w:t>
      </w:r>
      <w:proofErr w:type="spellEnd"/>
    </w:p>
    <w:p w14:paraId="00000243" w14:textId="77777777" w:rsidR="00D656D1" w:rsidRDefault="00000000">
      <w:pPr>
        <w:widowControl w:val="0"/>
        <w:spacing w:before="20" w:after="20" w:line="240" w:lineRule="auto"/>
        <w:ind w:left="0" w:hanging="2"/>
        <w:rPr>
          <w:rFonts w:ascii="Calibri" w:eastAsia="Calibri" w:hAnsi="Calibri" w:cs="Calibri"/>
          <w:sz w:val="24"/>
          <w:szCs w:val="24"/>
        </w:rPr>
      </w:pPr>
      <w:proofErr w:type="spellStart"/>
      <w:r>
        <w:rPr>
          <w:rFonts w:ascii="Calibri" w:eastAsia="Calibri" w:hAnsi="Calibri" w:cs="Calibri"/>
          <w:b/>
          <w:sz w:val="24"/>
          <w:szCs w:val="24"/>
        </w:rPr>
        <w:t>Address</w:t>
      </w:r>
      <w:proofErr w:type="spellEnd"/>
      <w:r>
        <w:rPr>
          <w:rFonts w:ascii="Calibri" w:eastAsia="Calibri" w:hAnsi="Calibri" w:cs="Calibri"/>
          <w:sz w:val="24"/>
          <w:szCs w:val="24"/>
        </w:rPr>
        <w:t xml:space="preserve">  – Adresa informației binare de tip Discret Input </w:t>
      </w:r>
      <w:proofErr w:type="spellStart"/>
      <w:r>
        <w:rPr>
          <w:rFonts w:ascii="Calibri" w:eastAsia="Calibri" w:hAnsi="Calibri" w:cs="Calibri"/>
          <w:sz w:val="24"/>
          <w:szCs w:val="24"/>
        </w:rPr>
        <w:t>Register</w:t>
      </w:r>
      <w:proofErr w:type="spellEnd"/>
      <w:r>
        <w:rPr>
          <w:rFonts w:ascii="Calibri" w:eastAsia="Calibri" w:hAnsi="Calibri" w:cs="Calibri"/>
          <w:sz w:val="24"/>
          <w:szCs w:val="24"/>
        </w:rPr>
        <w:t xml:space="preserve"> citită din echipamentul slave. Dacă informația este citită dintr-un </w:t>
      </w:r>
      <w:proofErr w:type="spellStart"/>
      <w:r>
        <w:rPr>
          <w:rFonts w:ascii="Calibri" w:eastAsia="Calibri" w:hAnsi="Calibri" w:cs="Calibri"/>
          <w:sz w:val="24"/>
          <w:szCs w:val="24"/>
        </w:rPr>
        <w:t>word</w:t>
      </w:r>
      <w:proofErr w:type="spellEnd"/>
      <w:r>
        <w:rPr>
          <w:rFonts w:ascii="Calibri" w:eastAsia="Calibri" w:hAnsi="Calibri" w:cs="Calibri"/>
          <w:sz w:val="24"/>
          <w:szCs w:val="24"/>
        </w:rPr>
        <w:t xml:space="preserve"> de tip Discret Input </w:t>
      </w:r>
      <w:proofErr w:type="spellStart"/>
      <w:r>
        <w:rPr>
          <w:rFonts w:ascii="Calibri" w:eastAsia="Calibri" w:hAnsi="Calibri" w:cs="Calibri"/>
          <w:sz w:val="24"/>
          <w:szCs w:val="24"/>
        </w:rPr>
        <w:t>Register</w:t>
      </w:r>
      <w:proofErr w:type="spellEnd"/>
      <w:r>
        <w:rPr>
          <w:rFonts w:ascii="Calibri" w:eastAsia="Calibri" w:hAnsi="Calibri" w:cs="Calibri"/>
          <w:sz w:val="24"/>
          <w:szCs w:val="24"/>
        </w:rPr>
        <w:t xml:space="preserve"> aceasta coloana de completează cu valoarea -1. </w:t>
      </w:r>
    </w:p>
    <w:p w14:paraId="00000244" w14:textId="77777777" w:rsidR="00D656D1" w:rsidRDefault="00000000">
      <w:pPr>
        <w:widowControl w:val="0"/>
        <w:spacing w:before="20" w:after="20" w:line="240" w:lineRule="auto"/>
        <w:ind w:left="0" w:hanging="2"/>
        <w:rPr>
          <w:rFonts w:ascii="Calibri" w:eastAsia="Calibri" w:hAnsi="Calibri" w:cs="Calibri"/>
          <w:sz w:val="24"/>
          <w:szCs w:val="24"/>
        </w:rPr>
      </w:pPr>
      <w:proofErr w:type="spellStart"/>
      <w:r>
        <w:rPr>
          <w:rFonts w:ascii="Calibri" w:eastAsia="Calibri" w:hAnsi="Calibri" w:cs="Calibri"/>
          <w:b/>
          <w:sz w:val="24"/>
          <w:szCs w:val="24"/>
        </w:rPr>
        <w:t>Description</w:t>
      </w:r>
      <w:proofErr w:type="spellEnd"/>
      <w:r>
        <w:rPr>
          <w:rFonts w:ascii="Calibri" w:eastAsia="Calibri" w:hAnsi="Calibri" w:cs="Calibri"/>
          <w:sz w:val="24"/>
          <w:szCs w:val="24"/>
        </w:rPr>
        <w:t xml:space="preserve"> – Descrierea detaliată a entității preluate - pentru uz intern(ex: Funcționat </w:t>
      </w:r>
      <w:proofErr w:type="spellStart"/>
      <w:r>
        <w:rPr>
          <w:rFonts w:ascii="Calibri" w:eastAsia="Calibri" w:hAnsi="Calibri" w:cs="Calibri"/>
          <w:sz w:val="24"/>
          <w:szCs w:val="24"/>
        </w:rPr>
        <w:t>protectie</w:t>
      </w:r>
      <w:proofErr w:type="spellEnd"/>
      <w:r>
        <w:rPr>
          <w:rFonts w:ascii="Calibri" w:eastAsia="Calibri" w:hAnsi="Calibri" w:cs="Calibri"/>
          <w:sz w:val="24"/>
          <w:szCs w:val="24"/>
        </w:rPr>
        <w:t xml:space="preserve"> maximal treapta 1).</w:t>
      </w:r>
    </w:p>
    <w:p w14:paraId="00000245" w14:textId="77777777" w:rsidR="00D656D1" w:rsidRDefault="00000000">
      <w:pPr>
        <w:widowControl w:val="0"/>
        <w:spacing w:before="20" w:after="20" w:line="240" w:lineRule="auto"/>
        <w:ind w:left="0" w:hanging="2"/>
        <w:rPr>
          <w:rFonts w:ascii="Calibri" w:eastAsia="Calibri" w:hAnsi="Calibri" w:cs="Calibri"/>
          <w:sz w:val="24"/>
          <w:szCs w:val="24"/>
        </w:rPr>
      </w:pPr>
      <w:proofErr w:type="spellStart"/>
      <w:r>
        <w:rPr>
          <w:rFonts w:ascii="Calibri" w:eastAsia="Calibri" w:hAnsi="Calibri" w:cs="Calibri"/>
          <w:b/>
          <w:sz w:val="24"/>
          <w:szCs w:val="24"/>
        </w:rPr>
        <w:lastRenderedPageBreak/>
        <w:t>Variable</w:t>
      </w:r>
      <w:proofErr w:type="spellEnd"/>
      <w:r>
        <w:rPr>
          <w:rFonts w:ascii="Calibri" w:eastAsia="Calibri" w:hAnsi="Calibri" w:cs="Calibri"/>
          <w:b/>
          <w:sz w:val="24"/>
          <w:szCs w:val="24"/>
        </w:rPr>
        <w:t xml:space="preserve"> </w:t>
      </w:r>
      <w:proofErr w:type="spellStart"/>
      <w:r>
        <w:rPr>
          <w:rFonts w:ascii="Calibri" w:eastAsia="Calibri" w:hAnsi="Calibri" w:cs="Calibri"/>
          <w:b/>
          <w:sz w:val="24"/>
          <w:szCs w:val="24"/>
        </w:rPr>
        <w:t>Name</w:t>
      </w:r>
      <w:proofErr w:type="spellEnd"/>
      <w:r>
        <w:rPr>
          <w:rFonts w:ascii="Calibri" w:eastAsia="Calibri" w:hAnsi="Calibri" w:cs="Calibri"/>
          <w:sz w:val="24"/>
          <w:szCs w:val="24"/>
        </w:rPr>
        <w:t xml:space="preserve"> – Se completează un TAG unic pentru fiecare semnal. Acest TAG va fi identificatorul intern pentru respectivul semnal si va fi utilizat in cadrul proceselor salve si pentru realizarea unor logici de automatizare.</w:t>
      </w:r>
    </w:p>
    <w:p w14:paraId="00000246" w14:textId="77777777" w:rsidR="00D656D1" w:rsidRDefault="00D656D1">
      <w:pPr>
        <w:widowControl w:val="0"/>
        <w:spacing w:before="20" w:after="20" w:line="240" w:lineRule="auto"/>
        <w:ind w:left="0" w:hanging="2"/>
        <w:rPr>
          <w:b/>
        </w:rPr>
      </w:pPr>
    </w:p>
    <w:p w14:paraId="00000247" w14:textId="77777777" w:rsidR="00D656D1" w:rsidRDefault="00000000">
      <w:pPr>
        <w:widowControl w:val="0"/>
        <w:spacing w:before="20" w:after="20" w:line="240" w:lineRule="auto"/>
        <w:ind w:left="0" w:hanging="2"/>
        <w:rPr>
          <w:rFonts w:ascii="Calibri" w:eastAsia="Calibri" w:hAnsi="Calibri" w:cs="Calibri"/>
          <w:sz w:val="24"/>
          <w:szCs w:val="24"/>
        </w:rPr>
      </w:pPr>
      <w:proofErr w:type="spellStart"/>
      <w:r>
        <w:rPr>
          <w:rFonts w:ascii="Calibri" w:eastAsia="Calibri" w:hAnsi="Calibri" w:cs="Calibri"/>
          <w:b/>
          <w:sz w:val="24"/>
          <w:szCs w:val="24"/>
        </w:rPr>
        <w:t>WordCount</w:t>
      </w:r>
      <w:proofErr w:type="spellEnd"/>
      <w:r>
        <w:rPr>
          <w:rFonts w:ascii="Calibri" w:eastAsia="Calibri" w:hAnsi="Calibri" w:cs="Calibri"/>
          <w:sz w:val="24"/>
          <w:szCs w:val="24"/>
        </w:rPr>
        <w:t xml:space="preserve"> – Specifica numărul de registru folosiți pentru citirea unei mărimi. In mod implicit aceasta coloana are valoarea 1 deoarece majoritatea </w:t>
      </w:r>
      <w:proofErr w:type="spellStart"/>
      <w:r>
        <w:rPr>
          <w:rFonts w:ascii="Calibri" w:eastAsia="Calibri" w:hAnsi="Calibri" w:cs="Calibri"/>
          <w:sz w:val="24"/>
          <w:szCs w:val="24"/>
        </w:rPr>
        <w:t>marimilor</w:t>
      </w:r>
      <w:proofErr w:type="spellEnd"/>
      <w:r>
        <w:rPr>
          <w:rFonts w:ascii="Calibri" w:eastAsia="Calibri" w:hAnsi="Calibri" w:cs="Calibri"/>
          <w:sz w:val="24"/>
          <w:szCs w:val="24"/>
        </w:rPr>
        <w:t xml:space="preserve"> sunt stocate </w:t>
      </w:r>
      <w:proofErr w:type="spellStart"/>
      <w:r>
        <w:rPr>
          <w:rFonts w:ascii="Calibri" w:eastAsia="Calibri" w:hAnsi="Calibri" w:cs="Calibri"/>
          <w:sz w:val="24"/>
          <w:szCs w:val="24"/>
        </w:rPr>
        <w:t>intr</w:t>
      </w:r>
      <w:proofErr w:type="spellEnd"/>
      <w:r>
        <w:rPr>
          <w:rFonts w:ascii="Calibri" w:eastAsia="Calibri" w:hAnsi="Calibri" w:cs="Calibri"/>
          <w:sz w:val="24"/>
          <w:szCs w:val="24"/>
        </w:rPr>
        <w:t xml:space="preserve">-un singur registru. Alte valori posibile sunt 2 si 4. Acestea sunt folosite pentru </w:t>
      </w:r>
      <w:proofErr w:type="spellStart"/>
      <w:r>
        <w:rPr>
          <w:rFonts w:ascii="Calibri" w:eastAsia="Calibri" w:hAnsi="Calibri" w:cs="Calibri"/>
          <w:sz w:val="24"/>
          <w:szCs w:val="24"/>
        </w:rPr>
        <w:t>marimile</w:t>
      </w:r>
      <w:proofErr w:type="spellEnd"/>
      <w:r>
        <w:rPr>
          <w:rFonts w:ascii="Calibri" w:eastAsia="Calibri" w:hAnsi="Calibri" w:cs="Calibri"/>
          <w:sz w:val="24"/>
          <w:szCs w:val="24"/>
        </w:rPr>
        <w:t xml:space="preserve"> de tip </w:t>
      </w:r>
      <w:proofErr w:type="spellStart"/>
      <w:r>
        <w:rPr>
          <w:rFonts w:ascii="Calibri" w:eastAsia="Calibri" w:hAnsi="Calibri" w:cs="Calibri"/>
          <w:sz w:val="24"/>
          <w:szCs w:val="24"/>
        </w:rPr>
        <w:t>float</w:t>
      </w:r>
      <w:proofErr w:type="spellEnd"/>
      <w:r>
        <w:rPr>
          <w:rFonts w:ascii="Calibri" w:eastAsia="Calibri" w:hAnsi="Calibri" w:cs="Calibri"/>
          <w:sz w:val="24"/>
          <w:szCs w:val="24"/>
        </w:rPr>
        <w:t xml:space="preserve"> (care sunt memorate in 2 registre) sau pentru cele de </w:t>
      </w:r>
      <w:proofErr w:type="spellStart"/>
      <w:r>
        <w:rPr>
          <w:rFonts w:ascii="Calibri" w:eastAsia="Calibri" w:hAnsi="Calibri" w:cs="Calibri"/>
          <w:sz w:val="24"/>
          <w:szCs w:val="24"/>
        </w:rPr>
        <w:t>large</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integer</w:t>
      </w:r>
      <w:proofErr w:type="spellEnd"/>
      <w:r>
        <w:rPr>
          <w:rFonts w:ascii="Calibri" w:eastAsia="Calibri" w:hAnsi="Calibri" w:cs="Calibri"/>
          <w:sz w:val="24"/>
          <w:szCs w:val="24"/>
        </w:rPr>
        <w:t xml:space="preserve"> (care sunt memorate pe 4 registre). Detaliile acestea depind de fiecare echipament si se </w:t>
      </w:r>
      <w:proofErr w:type="spellStart"/>
      <w:r>
        <w:rPr>
          <w:rFonts w:ascii="Calibri" w:eastAsia="Calibri" w:hAnsi="Calibri" w:cs="Calibri"/>
          <w:sz w:val="24"/>
          <w:szCs w:val="24"/>
        </w:rPr>
        <w:t>regasesc</w:t>
      </w:r>
      <w:proofErr w:type="spellEnd"/>
      <w:r>
        <w:rPr>
          <w:rFonts w:ascii="Calibri" w:eastAsia="Calibri" w:hAnsi="Calibri" w:cs="Calibri"/>
          <w:sz w:val="24"/>
          <w:szCs w:val="24"/>
        </w:rPr>
        <w:t xml:space="preserve"> in documentația acestuia.</w:t>
      </w:r>
    </w:p>
    <w:p w14:paraId="00000248" w14:textId="77777777" w:rsidR="00D656D1" w:rsidRDefault="00000000">
      <w:pPr>
        <w:spacing w:line="240" w:lineRule="auto"/>
        <w:ind w:left="0" w:hanging="2"/>
        <w:rPr>
          <w:rFonts w:ascii="Calibri" w:eastAsia="Calibri" w:hAnsi="Calibri" w:cs="Calibri"/>
          <w:sz w:val="24"/>
          <w:szCs w:val="24"/>
        </w:rPr>
      </w:pPr>
      <w:proofErr w:type="spellStart"/>
      <w:r>
        <w:rPr>
          <w:rFonts w:ascii="Calibri" w:eastAsia="Calibri" w:hAnsi="Calibri" w:cs="Calibri"/>
          <w:b/>
          <w:sz w:val="24"/>
          <w:szCs w:val="24"/>
        </w:rPr>
        <w:t>LittleEndian</w:t>
      </w:r>
      <w:proofErr w:type="spellEnd"/>
      <w:r>
        <w:rPr>
          <w:rFonts w:ascii="Calibri" w:eastAsia="Calibri" w:hAnsi="Calibri" w:cs="Calibri"/>
          <w:sz w:val="24"/>
          <w:szCs w:val="24"/>
        </w:rPr>
        <w:t xml:space="preserve"> – Direcția (de la </w:t>
      </w:r>
      <w:proofErr w:type="spellStart"/>
      <w:r>
        <w:rPr>
          <w:rFonts w:ascii="Calibri" w:eastAsia="Calibri" w:hAnsi="Calibri" w:cs="Calibri"/>
          <w:sz w:val="24"/>
          <w:szCs w:val="24"/>
        </w:rPr>
        <w:t>stanga</w:t>
      </w:r>
      <w:proofErr w:type="spellEnd"/>
      <w:r>
        <w:rPr>
          <w:rFonts w:ascii="Calibri" w:eastAsia="Calibri" w:hAnsi="Calibri" w:cs="Calibri"/>
          <w:sz w:val="24"/>
          <w:szCs w:val="24"/>
        </w:rPr>
        <w:t xml:space="preserve"> la dreapta sau de la dreapta la </w:t>
      </w:r>
      <w:proofErr w:type="spellStart"/>
      <w:r>
        <w:rPr>
          <w:rFonts w:ascii="Calibri" w:eastAsia="Calibri" w:hAnsi="Calibri" w:cs="Calibri"/>
          <w:sz w:val="24"/>
          <w:szCs w:val="24"/>
        </w:rPr>
        <w:t>stanga</w:t>
      </w:r>
      <w:proofErr w:type="spellEnd"/>
      <w:r>
        <w:rPr>
          <w:rFonts w:ascii="Calibri" w:eastAsia="Calibri" w:hAnsi="Calibri" w:cs="Calibri"/>
          <w:sz w:val="24"/>
          <w:szCs w:val="24"/>
        </w:rPr>
        <w:t xml:space="preserve">) în care sunt citiți biți din </w:t>
      </w:r>
      <w:proofErr w:type="spellStart"/>
      <w:r>
        <w:rPr>
          <w:rFonts w:ascii="Calibri" w:eastAsia="Calibri" w:hAnsi="Calibri" w:cs="Calibri"/>
          <w:sz w:val="24"/>
          <w:szCs w:val="24"/>
        </w:rPr>
        <w:t>word-ul</w:t>
      </w:r>
      <w:proofErr w:type="spellEnd"/>
      <w:r>
        <w:rPr>
          <w:rFonts w:ascii="Calibri" w:eastAsia="Calibri" w:hAnsi="Calibri" w:cs="Calibri"/>
          <w:sz w:val="24"/>
          <w:szCs w:val="24"/>
        </w:rPr>
        <w:t xml:space="preserve"> sau </w:t>
      </w:r>
      <w:proofErr w:type="spellStart"/>
      <w:r>
        <w:rPr>
          <w:rFonts w:ascii="Calibri" w:eastAsia="Calibri" w:hAnsi="Calibri" w:cs="Calibri"/>
          <w:sz w:val="24"/>
          <w:szCs w:val="24"/>
        </w:rPr>
        <w:t>word</w:t>
      </w:r>
      <w:proofErr w:type="spellEnd"/>
      <w:r>
        <w:rPr>
          <w:rFonts w:ascii="Calibri" w:eastAsia="Calibri" w:hAnsi="Calibri" w:cs="Calibri"/>
          <w:sz w:val="24"/>
          <w:szCs w:val="24"/>
        </w:rPr>
        <w:t xml:space="preserve">-urile reprezentate de adresa mărimi analogice – </w:t>
      </w:r>
      <w:proofErr w:type="spellStart"/>
      <w:r>
        <w:rPr>
          <w:rFonts w:ascii="Calibri" w:eastAsia="Calibri" w:hAnsi="Calibri" w:cs="Calibri"/>
          <w:sz w:val="24"/>
          <w:szCs w:val="24"/>
        </w:rPr>
        <w:t>LittleEndian</w:t>
      </w:r>
      <w:proofErr w:type="spellEnd"/>
      <w:r>
        <w:rPr>
          <w:rFonts w:ascii="Calibri" w:eastAsia="Calibri" w:hAnsi="Calibri" w:cs="Calibri"/>
          <w:sz w:val="24"/>
          <w:szCs w:val="24"/>
        </w:rPr>
        <w:t xml:space="preserve"> - de la </w:t>
      </w:r>
      <w:proofErr w:type="spellStart"/>
      <w:r>
        <w:rPr>
          <w:rFonts w:ascii="Calibri" w:eastAsia="Calibri" w:hAnsi="Calibri" w:cs="Calibri"/>
          <w:sz w:val="24"/>
          <w:szCs w:val="24"/>
        </w:rPr>
        <w:t>stanga</w:t>
      </w:r>
      <w:proofErr w:type="spellEnd"/>
      <w:r>
        <w:rPr>
          <w:rFonts w:ascii="Calibri" w:eastAsia="Calibri" w:hAnsi="Calibri" w:cs="Calibri"/>
          <w:sz w:val="24"/>
          <w:szCs w:val="24"/>
        </w:rPr>
        <w:t xml:space="preserve"> la dreapta (</w:t>
      </w:r>
      <w:proofErr w:type="spellStart"/>
      <w:r>
        <w:rPr>
          <w:rFonts w:ascii="Calibri" w:eastAsia="Calibri" w:hAnsi="Calibri" w:cs="Calibri"/>
          <w:sz w:val="24"/>
          <w:szCs w:val="24"/>
        </w:rPr>
        <w:t>cand</w:t>
      </w:r>
      <w:proofErr w:type="spellEnd"/>
      <w:r>
        <w:rPr>
          <w:rFonts w:ascii="Calibri" w:eastAsia="Calibri" w:hAnsi="Calibri" w:cs="Calibri"/>
          <w:sz w:val="24"/>
          <w:szCs w:val="24"/>
        </w:rPr>
        <w:t xml:space="preserve"> este selectata opțiunea) sau </w:t>
      </w:r>
      <w:proofErr w:type="spellStart"/>
      <w:r>
        <w:rPr>
          <w:rFonts w:ascii="Calibri" w:eastAsia="Calibri" w:hAnsi="Calibri" w:cs="Calibri"/>
          <w:sz w:val="24"/>
          <w:szCs w:val="24"/>
        </w:rPr>
        <w:t>BigEndian</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cand</w:t>
      </w:r>
      <w:proofErr w:type="spellEnd"/>
      <w:r>
        <w:rPr>
          <w:rFonts w:ascii="Calibri" w:eastAsia="Calibri" w:hAnsi="Calibri" w:cs="Calibri"/>
          <w:sz w:val="24"/>
          <w:szCs w:val="24"/>
        </w:rPr>
        <w:t xml:space="preserve"> nu este activată opțiunea - a dreapta la </w:t>
      </w:r>
      <w:proofErr w:type="spellStart"/>
      <w:r>
        <w:rPr>
          <w:rFonts w:ascii="Calibri" w:eastAsia="Calibri" w:hAnsi="Calibri" w:cs="Calibri"/>
          <w:sz w:val="24"/>
          <w:szCs w:val="24"/>
        </w:rPr>
        <w:t>stanga</w:t>
      </w:r>
      <w:proofErr w:type="spellEnd"/>
      <w:r>
        <w:rPr>
          <w:rFonts w:ascii="Calibri" w:eastAsia="Calibri" w:hAnsi="Calibri" w:cs="Calibri"/>
          <w:sz w:val="24"/>
          <w:szCs w:val="24"/>
        </w:rPr>
        <w:t>).</w:t>
      </w:r>
    </w:p>
    <w:p w14:paraId="00000249" w14:textId="77777777" w:rsidR="00D656D1" w:rsidRDefault="00000000">
      <w:pPr>
        <w:spacing w:line="240" w:lineRule="auto"/>
        <w:ind w:left="0" w:hanging="2"/>
        <w:rPr>
          <w:rFonts w:ascii="Calibri" w:eastAsia="Calibri" w:hAnsi="Calibri" w:cs="Calibri"/>
          <w:sz w:val="24"/>
          <w:szCs w:val="24"/>
        </w:rPr>
      </w:pPr>
      <w:proofErr w:type="spellStart"/>
      <w:r>
        <w:rPr>
          <w:rFonts w:ascii="Calibri" w:eastAsia="Calibri" w:hAnsi="Calibri" w:cs="Calibri"/>
          <w:b/>
          <w:sz w:val="24"/>
          <w:szCs w:val="24"/>
        </w:rPr>
        <w:t>ValueType</w:t>
      </w:r>
      <w:proofErr w:type="spellEnd"/>
      <w:r>
        <w:rPr>
          <w:rFonts w:ascii="Calibri" w:eastAsia="Calibri" w:hAnsi="Calibri" w:cs="Calibri"/>
          <w:sz w:val="24"/>
          <w:szCs w:val="24"/>
        </w:rPr>
        <w:t xml:space="preserve">  - tipul de data asociat mărimi analogice (cu semn, fără semn, </w:t>
      </w:r>
      <w:proofErr w:type="spellStart"/>
      <w:r>
        <w:rPr>
          <w:rFonts w:ascii="Calibri" w:eastAsia="Calibri" w:hAnsi="Calibri" w:cs="Calibri"/>
          <w:sz w:val="24"/>
          <w:szCs w:val="24"/>
        </w:rPr>
        <w:t>floating</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point</w:t>
      </w:r>
      <w:proofErr w:type="spellEnd"/>
      <w:r>
        <w:rPr>
          <w:rFonts w:ascii="Calibri" w:eastAsia="Calibri" w:hAnsi="Calibri" w:cs="Calibri"/>
          <w:sz w:val="24"/>
          <w:szCs w:val="24"/>
        </w:rPr>
        <w:t xml:space="preserve">) – descrierea tipului de data ar trebui sa o </w:t>
      </w:r>
      <w:proofErr w:type="spellStart"/>
      <w:r>
        <w:rPr>
          <w:rFonts w:ascii="Calibri" w:eastAsia="Calibri" w:hAnsi="Calibri" w:cs="Calibri"/>
          <w:sz w:val="24"/>
          <w:szCs w:val="24"/>
        </w:rPr>
        <w:t>regasim</w:t>
      </w:r>
      <w:proofErr w:type="spellEnd"/>
      <w:r>
        <w:rPr>
          <w:rFonts w:ascii="Calibri" w:eastAsia="Calibri" w:hAnsi="Calibri" w:cs="Calibri"/>
          <w:sz w:val="24"/>
          <w:szCs w:val="24"/>
        </w:rPr>
        <w:t xml:space="preserve"> in documentația releului.</w:t>
      </w:r>
    </w:p>
    <w:p w14:paraId="0000024A" w14:textId="77777777" w:rsidR="00D656D1" w:rsidRDefault="00000000">
      <w:pPr>
        <w:pStyle w:val="Titlu3"/>
        <w:numPr>
          <w:ilvl w:val="2"/>
          <w:numId w:val="22"/>
        </w:numPr>
        <w:ind w:left="0" w:hanging="2"/>
        <w:rPr>
          <w:rFonts w:ascii="Calibri" w:eastAsia="Calibri" w:hAnsi="Calibri" w:cs="Calibri"/>
          <w:b w:val="0"/>
          <w:color w:val="003399"/>
          <w:sz w:val="22"/>
          <w:szCs w:val="22"/>
        </w:rPr>
      </w:pPr>
      <w:bookmarkStart w:id="90" w:name="_heading=h.o53dylxvoiuw" w:colFirst="0" w:colLast="0"/>
      <w:bookmarkEnd w:id="90"/>
      <w:proofErr w:type="spellStart"/>
      <w:r>
        <w:rPr>
          <w:rFonts w:ascii="Calibri" w:eastAsia="Calibri" w:hAnsi="Calibri" w:cs="Calibri"/>
          <w:color w:val="003399"/>
          <w:sz w:val="22"/>
          <w:szCs w:val="22"/>
        </w:rPr>
        <w:t>Adaugarea</w:t>
      </w:r>
      <w:proofErr w:type="spellEnd"/>
      <w:r>
        <w:rPr>
          <w:rFonts w:ascii="Calibri" w:eastAsia="Calibri" w:hAnsi="Calibri" w:cs="Calibri"/>
          <w:color w:val="003399"/>
          <w:sz w:val="22"/>
          <w:szCs w:val="22"/>
        </w:rPr>
        <w:t xml:space="preserve"> </w:t>
      </w:r>
      <w:proofErr w:type="spellStart"/>
      <w:r>
        <w:rPr>
          <w:rFonts w:ascii="Calibri" w:eastAsia="Calibri" w:hAnsi="Calibri" w:cs="Calibri"/>
          <w:color w:val="003399"/>
          <w:sz w:val="22"/>
          <w:szCs w:val="22"/>
        </w:rPr>
        <w:t>marimilor</w:t>
      </w:r>
      <w:proofErr w:type="spellEnd"/>
      <w:r>
        <w:rPr>
          <w:rFonts w:ascii="Calibri" w:eastAsia="Calibri" w:hAnsi="Calibri" w:cs="Calibri"/>
          <w:color w:val="003399"/>
          <w:sz w:val="22"/>
          <w:szCs w:val="22"/>
        </w:rPr>
        <w:t xml:space="preserve"> tip comenzi analogice - Holding </w:t>
      </w:r>
      <w:proofErr w:type="spellStart"/>
      <w:r>
        <w:rPr>
          <w:rFonts w:ascii="Calibri" w:eastAsia="Calibri" w:hAnsi="Calibri" w:cs="Calibri"/>
          <w:color w:val="003399"/>
          <w:sz w:val="22"/>
          <w:szCs w:val="22"/>
        </w:rPr>
        <w:t>Register</w:t>
      </w:r>
      <w:proofErr w:type="spellEnd"/>
    </w:p>
    <w:p w14:paraId="0000024B" w14:textId="77777777" w:rsidR="00D656D1" w:rsidRDefault="00000000">
      <w:pPr>
        <w:ind w:left="0" w:hanging="2"/>
      </w:pPr>
      <w:proofErr w:type="spellStart"/>
      <w:r>
        <w:t>Marimile</w:t>
      </w:r>
      <w:proofErr w:type="spellEnd"/>
      <w:r>
        <w:t xml:space="preserve"> de tip Holding </w:t>
      </w:r>
      <w:proofErr w:type="spellStart"/>
      <w:r>
        <w:t>Register</w:t>
      </w:r>
      <w:proofErr w:type="spellEnd"/>
      <w:r>
        <w:t xml:space="preserve"> sunt în mod curent utilizate pentru </w:t>
      </w:r>
      <w:proofErr w:type="spellStart"/>
      <w:r>
        <w:t>marimilor</w:t>
      </w:r>
      <w:proofErr w:type="spellEnd"/>
      <w:r>
        <w:t xml:space="preserve"> de tip comenzi analogice pe comunicația de tip </w:t>
      </w:r>
      <w:proofErr w:type="spellStart"/>
      <w:r>
        <w:t>Modbus</w:t>
      </w:r>
      <w:proofErr w:type="spellEnd"/>
      <w:r>
        <w:t>.</w:t>
      </w:r>
    </w:p>
    <w:p w14:paraId="0000024C" w14:textId="77777777" w:rsidR="00D656D1" w:rsidRDefault="00000000">
      <w:pPr>
        <w:widowControl w:val="0"/>
        <w:spacing w:before="20" w:after="20" w:line="240" w:lineRule="auto"/>
        <w:ind w:left="0" w:hanging="2"/>
        <w:rPr>
          <w:rFonts w:ascii="Calibri" w:eastAsia="Calibri" w:hAnsi="Calibri" w:cs="Calibri"/>
          <w:sz w:val="24"/>
          <w:szCs w:val="24"/>
        </w:rPr>
      </w:pPr>
      <w:proofErr w:type="spellStart"/>
      <w:r>
        <w:rPr>
          <w:rFonts w:ascii="Calibri" w:eastAsia="Calibri" w:hAnsi="Calibri" w:cs="Calibri"/>
          <w:b/>
          <w:sz w:val="24"/>
          <w:szCs w:val="24"/>
        </w:rPr>
        <w:t>Address</w:t>
      </w:r>
      <w:proofErr w:type="spellEnd"/>
      <w:r>
        <w:rPr>
          <w:rFonts w:ascii="Calibri" w:eastAsia="Calibri" w:hAnsi="Calibri" w:cs="Calibri"/>
          <w:sz w:val="24"/>
          <w:szCs w:val="24"/>
        </w:rPr>
        <w:t xml:space="preserve">  – Adresa informației binare de tip Holding </w:t>
      </w:r>
      <w:proofErr w:type="spellStart"/>
      <w:r>
        <w:rPr>
          <w:rFonts w:ascii="Calibri" w:eastAsia="Calibri" w:hAnsi="Calibri" w:cs="Calibri"/>
          <w:sz w:val="24"/>
          <w:szCs w:val="24"/>
        </w:rPr>
        <w:t>Register</w:t>
      </w:r>
      <w:proofErr w:type="spellEnd"/>
      <w:r>
        <w:rPr>
          <w:rFonts w:ascii="Calibri" w:eastAsia="Calibri" w:hAnsi="Calibri" w:cs="Calibri"/>
          <w:sz w:val="24"/>
          <w:szCs w:val="24"/>
        </w:rPr>
        <w:t xml:space="preserve"> citită din echipamentul slave. </w:t>
      </w:r>
      <w:proofErr w:type="spellStart"/>
      <w:r>
        <w:rPr>
          <w:rFonts w:ascii="Calibri" w:eastAsia="Calibri" w:hAnsi="Calibri" w:cs="Calibri"/>
          <w:b/>
          <w:sz w:val="24"/>
          <w:szCs w:val="24"/>
        </w:rPr>
        <w:t>Description</w:t>
      </w:r>
      <w:proofErr w:type="spellEnd"/>
      <w:r>
        <w:rPr>
          <w:rFonts w:ascii="Calibri" w:eastAsia="Calibri" w:hAnsi="Calibri" w:cs="Calibri"/>
          <w:sz w:val="24"/>
          <w:szCs w:val="24"/>
        </w:rPr>
        <w:t xml:space="preserve"> – Descrierea detaliată a entității preluate - pentru uz intern(ex: Setare limita putere).</w:t>
      </w:r>
    </w:p>
    <w:p w14:paraId="0000024D" w14:textId="77777777" w:rsidR="00D656D1" w:rsidRDefault="00000000">
      <w:pPr>
        <w:widowControl w:val="0"/>
        <w:spacing w:before="20" w:after="20" w:line="240" w:lineRule="auto"/>
        <w:ind w:left="0" w:hanging="2"/>
        <w:rPr>
          <w:rFonts w:ascii="Calibri" w:eastAsia="Calibri" w:hAnsi="Calibri" w:cs="Calibri"/>
          <w:sz w:val="24"/>
          <w:szCs w:val="24"/>
        </w:rPr>
      </w:pPr>
      <w:proofErr w:type="spellStart"/>
      <w:r>
        <w:rPr>
          <w:rFonts w:ascii="Calibri" w:eastAsia="Calibri" w:hAnsi="Calibri" w:cs="Calibri"/>
          <w:b/>
          <w:sz w:val="24"/>
          <w:szCs w:val="24"/>
        </w:rPr>
        <w:t>Variable</w:t>
      </w:r>
      <w:proofErr w:type="spellEnd"/>
      <w:r>
        <w:rPr>
          <w:rFonts w:ascii="Calibri" w:eastAsia="Calibri" w:hAnsi="Calibri" w:cs="Calibri"/>
          <w:b/>
          <w:sz w:val="24"/>
          <w:szCs w:val="24"/>
        </w:rPr>
        <w:t xml:space="preserve"> </w:t>
      </w:r>
      <w:proofErr w:type="spellStart"/>
      <w:r>
        <w:rPr>
          <w:rFonts w:ascii="Calibri" w:eastAsia="Calibri" w:hAnsi="Calibri" w:cs="Calibri"/>
          <w:b/>
          <w:sz w:val="24"/>
          <w:szCs w:val="24"/>
        </w:rPr>
        <w:t>Name</w:t>
      </w:r>
      <w:proofErr w:type="spellEnd"/>
      <w:r>
        <w:rPr>
          <w:rFonts w:ascii="Calibri" w:eastAsia="Calibri" w:hAnsi="Calibri" w:cs="Calibri"/>
          <w:sz w:val="24"/>
          <w:szCs w:val="24"/>
        </w:rPr>
        <w:t xml:space="preserve"> – Se completează un TAG unic pentru fiecare semnal. Acest TAG va fi identificatorul intern pentru respectivă comanda și va fi utilizat în cadrul proceselor salve și pentru realizarea unor logici de automatizare.</w:t>
      </w:r>
    </w:p>
    <w:p w14:paraId="0000024E" w14:textId="77777777" w:rsidR="00D656D1" w:rsidRDefault="00000000">
      <w:pPr>
        <w:widowControl w:val="0"/>
        <w:spacing w:before="20" w:after="20" w:line="240" w:lineRule="auto"/>
        <w:ind w:left="0" w:hanging="2"/>
        <w:rPr>
          <w:rFonts w:ascii="Calibri" w:eastAsia="Calibri" w:hAnsi="Calibri" w:cs="Calibri"/>
          <w:sz w:val="24"/>
          <w:szCs w:val="24"/>
        </w:rPr>
      </w:pPr>
      <w:proofErr w:type="spellStart"/>
      <w:r>
        <w:rPr>
          <w:rFonts w:ascii="Calibri" w:eastAsia="Calibri" w:hAnsi="Calibri" w:cs="Calibri"/>
          <w:b/>
          <w:sz w:val="24"/>
          <w:szCs w:val="24"/>
        </w:rPr>
        <w:t>WordCount</w:t>
      </w:r>
      <w:proofErr w:type="spellEnd"/>
      <w:r>
        <w:rPr>
          <w:rFonts w:ascii="Calibri" w:eastAsia="Calibri" w:hAnsi="Calibri" w:cs="Calibri"/>
          <w:sz w:val="24"/>
          <w:szCs w:val="24"/>
        </w:rPr>
        <w:t xml:space="preserve"> – Specifica numărul de registru folosiți pentru setarea unei mărimi. In mod implicit aceasta coloana are valoarea 1 deoarece majoritatea </w:t>
      </w:r>
      <w:proofErr w:type="spellStart"/>
      <w:r>
        <w:rPr>
          <w:rFonts w:ascii="Calibri" w:eastAsia="Calibri" w:hAnsi="Calibri" w:cs="Calibri"/>
          <w:sz w:val="24"/>
          <w:szCs w:val="24"/>
        </w:rPr>
        <w:t>marimilor</w:t>
      </w:r>
      <w:proofErr w:type="spellEnd"/>
      <w:r>
        <w:rPr>
          <w:rFonts w:ascii="Calibri" w:eastAsia="Calibri" w:hAnsi="Calibri" w:cs="Calibri"/>
          <w:sz w:val="24"/>
          <w:szCs w:val="24"/>
        </w:rPr>
        <w:t xml:space="preserve"> sunt stocate </w:t>
      </w:r>
      <w:proofErr w:type="spellStart"/>
      <w:r>
        <w:rPr>
          <w:rFonts w:ascii="Calibri" w:eastAsia="Calibri" w:hAnsi="Calibri" w:cs="Calibri"/>
          <w:sz w:val="24"/>
          <w:szCs w:val="24"/>
        </w:rPr>
        <w:t>intr</w:t>
      </w:r>
      <w:proofErr w:type="spellEnd"/>
      <w:r>
        <w:rPr>
          <w:rFonts w:ascii="Calibri" w:eastAsia="Calibri" w:hAnsi="Calibri" w:cs="Calibri"/>
          <w:sz w:val="24"/>
          <w:szCs w:val="24"/>
        </w:rPr>
        <w:t xml:space="preserve">-un singur registru. Alte valori posibile sunt 2 si 4. Acestea sunt folosite pentru </w:t>
      </w:r>
      <w:proofErr w:type="spellStart"/>
      <w:r>
        <w:rPr>
          <w:rFonts w:ascii="Calibri" w:eastAsia="Calibri" w:hAnsi="Calibri" w:cs="Calibri"/>
          <w:sz w:val="24"/>
          <w:szCs w:val="24"/>
        </w:rPr>
        <w:t>marimile</w:t>
      </w:r>
      <w:proofErr w:type="spellEnd"/>
      <w:r>
        <w:rPr>
          <w:rFonts w:ascii="Calibri" w:eastAsia="Calibri" w:hAnsi="Calibri" w:cs="Calibri"/>
          <w:sz w:val="24"/>
          <w:szCs w:val="24"/>
        </w:rPr>
        <w:t xml:space="preserve"> de tip </w:t>
      </w:r>
      <w:proofErr w:type="spellStart"/>
      <w:r>
        <w:rPr>
          <w:rFonts w:ascii="Calibri" w:eastAsia="Calibri" w:hAnsi="Calibri" w:cs="Calibri"/>
          <w:sz w:val="24"/>
          <w:szCs w:val="24"/>
        </w:rPr>
        <w:t>float</w:t>
      </w:r>
      <w:proofErr w:type="spellEnd"/>
      <w:r>
        <w:rPr>
          <w:rFonts w:ascii="Calibri" w:eastAsia="Calibri" w:hAnsi="Calibri" w:cs="Calibri"/>
          <w:sz w:val="24"/>
          <w:szCs w:val="24"/>
        </w:rPr>
        <w:t xml:space="preserve"> (care sunt memorate in 2 </w:t>
      </w:r>
      <w:proofErr w:type="spellStart"/>
      <w:r>
        <w:rPr>
          <w:rFonts w:ascii="Calibri" w:eastAsia="Calibri" w:hAnsi="Calibri" w:cs="Calibri"/>
          <w:sz w:val="24"/>
          <w:szCs w:val="24"/>
        </w:rPr>
        <w:t>registri</w:t>
      </w:r>
      <w:proofErr w:type="spellEnd"/>
      <w:r>
        <w:rPr>
          <w:rFonts w:ascii="Calibri" w:eastAsia="Calibri" w:hAnsi="Calibri" w:cs="Calibri"/>
          <w:sz w:val="24"/>
          <w:szCs w:val="24"/>
        </w:rPr>
        <w:t xml:space="preserve">) sau pentru cele de </w:t>
      </w:r>
      <w:proofErr w:type="spellStart"/>
      <w:r>
        <w:rPr>
          <w:rFonts w:ascii="Calibri" w:eastAsia="Calibri" w:hAnsi="Calibri" w:cs="Calibri"/>
          <w:sz w:val="24"/>
          <w:szCs w:val="24"/>
        </w:rPr>
        <w:t>large</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integer</w:t>
      </w:r>
      <w:proofErr w:type="spellEnd"/>
      <w:r>
        <w:rPr>
          <w:rFonts w:ascii="Calibri" w:eastAsia="Calibri" w:hAnsi="Calibri" w:cs="Calibri"/>
          <w:sz w:val="24"/>
          <w:szCs w:val="24"/>
        </w:rPr>
        <w:t xml:space="preserve"> (care sunt memorate pe 4 </w:t>
      </w:r>
      <w:proofErr w:type="spellStart"/>
      <w:r>
        <w:rPr>
          <w:rFonts w:ascii="Calibri" w:eastAsia="Calibri" w:hAnsi="Calibri" w:cs="Calibri"/>
          <w:sz w:val="24"/>
          <w:szCs w:val="24"/>
        </w:rPr>
        <w:t>registri</w:t>
      </w:r>
      <w:proofErr w:type="spellEnd"/>
      <w:r>
        <w:rPr>
          <w:rFonts w:ascii="Calibri" w:eastAsia="Calibri" w:hAnsi="Calibri" w:cs="Calibri"/>
          <w:sz w:val="24"/>
          <w:szCs w:val="24"/>
        </w:rPr>
        <w:t xml:space="preserve">). Detaliile acestea depind de fiecare echipament si se </w:t>
      </w:r>
      <w:proofErr w:type="spellStart"/>
      <w:r>
        <w:rPr>
          <w:rFonts w:ascii="Calibri" w:eastAsia="Calibri" w:hAnsi="Calibri" w:cs="Calibri"/>
          <w:sz w:val="24"/>
          <w:szCs w:val="24"/>
        </w:rPr>
        <w:t>regasesc</w:t>
      </w:r>
      <w:proofErr w:type="spellEnd"/>
      <w:r>
        <w:rPr>
          <w:rFonts w:ascii="Calibri" w:eastAsia="Calibri" w:hAnsi="Calibri" w:cs="Calibri"/>
          <w:sz w:val="24"/>
          <w:szCs w:val="24"/>
        </w:rPr>
        <w:t xml:space="preserve"> in documentația acestuia.</w:t>
      </w:r>
    </w:p>
    <w:p w14:paraId="0000024F" w14:textId="77777777" w:rsidR="00D656D1" w:rsidRDefault="00000000">
      <w:pPr>
        <w:spacing w:line="240" w:lineRule="auto"/>
        <w:ind w:left="0" w:hanging="2"/>
        <w:rPr>
          <w:rFonts w:ascii="Calibri" w:eastAsia="Calibri" w:hAnsi="Calibri" w:cs="Calibri"/>
          <w:sz w:val="24"/>
          <w:szCs w:val="24"/>
        </w:rPr>
      </w:pPr>
      <w:proofErr w:type="spellStart"/>
      <w:r>
        <w:rPr>
          <w:rFonts w:ascii="Calibri" w:eastAsia="Calibri" w:hAnsi="Calibri" w:cs="Calibri"/>
          <w:b/>
          <w:sz w:val="24"/>
          <w:szCs w:val="24"/>
        </w:rPr>
        <w:t>ValueType</w:t>
      </w:r>
      <w:proofErr w:type="spellEnd"/>
      <w:r>
        <w:rPr>
          <w:rFonts w:ascii="Calibri" w:eastAsia="Calibri" w:hAnsi="Calibri" w:cs="Calibri"/>
          <w:sz w:val="24"/>
          <w:szCs w:val="24"/>
        </w:rPr>
        <w:t xml:space="preserve">  - tipul de data asociat mărimi analogice (cu semn, fără semn, </w:t>
      </w:r>
      <w:proofErr w:type="spellStart"/>
      <w:r>
        <w:rPr>
          <w:rFonts w:ascii="Calibri" w:eastAsia="Calibri" w:hAnsi="Calibri" w:cs="Calibri"/>
          <w:sz w:val="24"/>
          <w:szCs w:val="24"/>
        </w:rPr>
        <w:t>floating</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point</w:t>
      </w:r>
      <w:proofErr w:type="spellEnd"/>
      <w:r>
        <w:rPr>
          <w:rFonts w:ascii="Calibri" w:eastAsia="Calibri" w:hAnsi="Calibri" w:cs="Calibri"/>
          <w:sz w:val="24"/>
          <w:szCs w:val="24"/>
        </w:rPr>
        <w:t xml:space="preserve">) – descrierea tipului de data ar trebui sa o </w:t>
      </w:r>
      <w:proofErr w:type="spellStart"/>
      <w:r>
        <w:rPr>
          <w:rFonts w:ascii="Calibri" w:eastAsia="Calibri" w:hAnsi="Calibri" w:cs="Calibri"/>
          <w:sz w:val="24"/>
          <w:szCs w:val="24"/>
        </w:rPr>
        <w:t>regasim</w:t>
      </w:r>
      <w:proofErr w:type="spellEnd"/>
      <w:r>
        <w:rPr>
          <w:rFonts w:ascii="Calibri" w:eastAsia="Calibri" w:hAnsi="Calibri" w:cs="Calibri"/>
          <w:sz w:val="24"/>
          <w:szCs w:val="24"/>
        </w:rPr>
        <w:t xml:space="preserve"> in documentația releului.</w:t>
      </w:r>
    </w:p>
    <w:p w14:paraId="00000250" w14:textId="77777777" w:rsidR="00D656D1" w:rsidRDefault="00000000">
      <w:pPr>
        <w:spacing w:line="240" w:lineRule="auto"/>
        <w:ind w:left="0" w:hanging="2"/>
        <w:rPr>
          <w:rFonts w:ascii="Calibri" w:eastAsia="Calibri" w:hAnsi="Calibri" w:cs="Calibri"/>
          <w:sz w:val="24"/>
          <w:szCs w:val="24"/>
        </w:rPr>
      </w:pPr>
      <w:proofErr w:type="spellStart"/>
      <w:r>
        <w:rPr>
          <w:rFonts w:ascii="Calibri" w:eastAsia="Calibri" w:hAnsi="Calibri" w:cs="Calibri"/>
          <w:b/>
          <w:sz w:val="24"/>
          <w:szCs w:val="24"/>
        </w:rPr>
        <w:t>LittleEndian</w:t>
      </w:r>
      <w:proofErr w:type="spellEnd"/>
      <w:r>
        <w:rPr>
          <w:rFonts w:ascii="Calibri" w:eastAsia="Calibri" w:hAnsi="Calibri" w:cs="Calibri"/>
          <w:sz w:val="24"/>
          <w:szCs w:val="24"/>
        </w:rPr>
        <w:t xml:space="preserve"> – Direcția (de la </w:t>
      </w:r>
      <w:proofErr w:type="spellStart"/>
      <w:r>
        <w:rPr>
          <w:rFonts w:ascii="Calibri" w:eastAsia="Calibri" w:hAnsi="Calibri" w:cs="Calibri"/>
          <w:sz w:val="24"/>
          <w:szCs w:val="24"/>
        </w:rPr>
        <w:t>stanga</w:t>
      </w:r>
      <w:proofErr w:type="spellEnd"/>
      <w:r>
        <w:rPr>
          <w:rFonts w:ascii="Calibri" w:eastAsia="Calibri" w:hAnsi="Calibri" w:cs="Calibri"/>
          <w:sz w:val="24"/>
          <w:szCs w:val="24"/>
        </w:rPr>
        <w:t xml:space="preserve"> la dreapta sau de la dreapta la </w:t>
      </w:r>
      <w:proofErr w:type="spellStart"/>
      <w:r>
        <w:rPr>
          <w:rFonts w:ascii="Calibri" w:eastAsia="Calibri" w:hAnsi="Calibri" w:cs="Calibri"/>
          <w:sz w:val="24"/>
          <w:szCs w:val="24"/>
        </w:rPr>
        <w:t>stanga</w:t>
      </w:r>
      <w:proofErr w:type="spellEnd"/>
      <w:r>
        <w:rPr>
          <w:rFonts w:ascii="Calibri" w:eastAsia="Calibri" w:hAnsi="Calibri" w:cs="Calibri"/>
          <w:sz w:val="24"/>
          <w:szCs w:val="24"/>
        </w:rPr>
        <w:t xml:space="preserve">) în care sunt citiți biți din </w:t>
      </w:r>
      <w:proofErr w:type="spellStart"/>
      <w:r>
        <w:rPr>
          <w:rFonts w:ascii="Calibri" w:eastAsia="Calibri" w:hAnsi="Calibri" w:cs="Calibri"/>
          <w:sz w:val="24"/>
          <w:szCs w:val="24"/>
        </w:rPr>
        <w:t>word-ul</w:t>
      </w:r>
      <w:proofErr w:type="spellEnd"/>
      <w:r>
        <w:rPr>
          <w:rFonts w:ascii="Calibri" w:eastAsia="Calibri" w:hAnsi="Calibri" w:cs="Calibri"/>
          <w:sz w:val="24"/>
          <w:szCs w:val="24"/>
        </w:rPr>
        <w:t xml:space="preserve"> sau </w:t>
      </w:r>
      <w:proofErr w:type="spellStart"/>
      <w:r>
        <w:rPr>
          <w:rFonts w:ascii="Calibri" w:eastAsia="Calibri" w:hAnsi="Calibri" w:cs="Calibri"/>
          <w:sz w:val="24"/>
          <w:szCs w:val="24"/>
        </w:rPr>
        <w:t>word</w:t>
      </w:r>
      <w:proofErr w:type="spellEnd"/>
      <w:r>
        <w:rPr>
          <w:rFonts w:ascii="Calibri" w:eastAsia="Calibri" w:hAnsi="Calibri" w:cs="Calibri"/>
          <w:sz w:val="24"/>
          <w:szCs w:val="24"/>
        </w:rPr>
        <w:t xml:space="preserve">-urile reprezentate de adresa mărimi analogice – </w:t>
      </w:r>
      <w:proofErr w:type="spellStart"/>
      <w:r>
        <w:rPr>
          <w:rFonts w:ascii="Calibri" w:eastAsia="Calibri" w:hAnsi="Calibri" w:cs="Calibri"/>
          <w:sz w:val="24"/>
          <w:szCs w:val="24"/>
        </w:rPr>
        <w:t>LittleEndian</w:t>
      </w:r>
      <w:proofErr w:type="spellEnd"/>
      <w:r>
        <w:rPr>
          <w:rFonts w:ascii="Calibri" w:eastAsia="Calibri" w:hAnsi="Calibri" w:cs="Calibri"/>
          <w:sz w:val="24"/>
          <w:szCs w:val="24"/>
        </w:rPr>
        <w:t xml:space="preserve"> - de la </w:t>
      </w:r>
      <w:proofErr w:type="spellStart"/>
      <w:r>
        <w:rPr>
          <w:rFonts w:ascii="Calibri" w:eastAsia="Calibri" w:hAnsi="Calibri" w:cs="Calibri"/>
          <w:sz w:val="24"/>
          <w:szCs w:val="24"/>
        </w:rPr>
        <w:t>stanga</w:t>
      </w:r>
      <w:proofErr w:type="spellEnd"/>
      <w:r>
        <w:rPr>
          <w:rFonts w:ascii="Calibri" w:eastAsia="Calibri" w:hAnsi="Calibri" w:cs="Calibri"/>
          <w:sz w:val="24"/>
          <w:szCs w:val="24"/>
        </w:rPr>
        <w:t xml:space="preserve"> </w:t>
      </w:r>
      <w:r>
        <w:rPr>
          <w:rFonts w:ascii="Calibri" w:eastAsia="Calibri" w:hAnsi="Calibri" w:cs="Calibri"/>
          <w:sz w:val="24"/>
          <w:szCs w:val="24"/>
        </w:rPr>
        <w:lastRenderedPageBreak/>
        <w:t>la dreapta (</w:t>
      </w:r>
      <w:proofErr w:type="spellStart"/>
      <w:r>
        <w:rPr>
          <w:rFonts w:ascii="Calibri" w:eastAsia="Calibri" w:hAnsi="Calibri" w:cs="Calibri"/>
          <w:sz w:val="24"/>
          <w:szCs w:val="24"/>
        </w:rPr>
        <w:t>cand</w:t>
      </w:r>
      <w:proofErr w:type="spellEnd"/>
      <w:r>
        <w:rPr>
          <w:rFonts w:ascii="Calibri" w:eastAsia="Calibri" w:hAnsi="Calibri" w:cs="Calibri"/>
          <w:sz w:val="24"/>
          <w:szCs w:val="24"/>
        </w:rPr>
        <w:t xml:space="preserve"> este selectata opțiunea) sau </w:t>
      </w:r>
      <w:proofErr w:type="spellStart"/>
      <w:r>
        <w:rPr>
          <w:rFonts w:ascii="Calibri" w:eastAsia="Calibri" w:hAnsi="Calibri" w:cs="Calibri"/>
          <w:sz w:val="24"/>
          <w:szCs w:val="24"/>
        </w:rPr>
        <w:t>BigEndian</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cand</w:t>
      </w:r>
      <w:proofErr w:type="spellEnd"/>
      <w:r>
        <w:rPr>
          <w:rFonts w:ascii="Calibri" w:eastAsia="Calibri" w:hAnsi="Calibri" w:cs="Calibri"/>
          <w:sz w:val="24"/>
          <w:szCs w:val="24"/>
        </w:rPr>
        <w:t xml:space="preserve"> nu este activată opțiunea - a dreapta la </w:t>
      </w:r>
      <w:proofErr w:type="spellStart"/>
      <w:r>
        <w:rPr>
          <w:rFonts w:ascii="Calibri" w:eastAsia="Calibri" w:hAnsi="Calibri" w:cs="Calibri"/>
          <w:sz w:val="24"/>
          <w:szCs w:val="24"/>
        </w:rPr>
        <w:t>stanga</w:t>
      </w:r>
      <w:proofErr w:type="spellEnd"/>
      <w:r>
        <w:rPr>
          <w:rFonts w:ascii="Calibri" w:eastAsia="Calibri" w:hAnsi="Calibri" w:cs="Calibri"/>
          <w:sz w:val="24"/>
          <w:szCs w:val="24"/>
        </w:rPr>
        <w:t>).</w:t>
      </w:r>
    </w:p>
    <w:p w14:paraId="00000251" w14:textId="77777777" w:rsidR="00D656D1" w:rsidRDefault="00000000">
      <w:pPr>
        <w:widowControl w:val="0"/>
        <w:spacing w:before="20" w:after="20" w:line="240" w:lineRule="auto"/>
        <w:ind w:left="0" w:hanging="2"/>
        <w:rPr>
          <w:rFonts w:ascii="Calibri" w:eastAsia="Calibri" w:hAnsi="Calibri" w:cs="Calibri"/>
          <w:sz w:val="24"/>
          <w:szCs w:val="24"/>
        </w:rPr>
      </w:pPr>
      <w:proofErr w:type="spellStart"/>
      <w:r>
        <w:rPr>
          <w:rFonts w:ascii="Calibri" w:eastAsia="Calibri" w:hAnsi="Calibri" w:cs="Calibri"/>
          <w:b/>
          <w:sz w:val="24"/>
          <w:szCs w:val="24"/>
        </w:rPr>
        <w:t>CmdType</w:t>
      </w:r>
      <w:proofErr w:type="spellEnd"/>
      <w:r>
        <w:rPr>
          <w:rFonts w:ascii="Calibri" w:eastAsia="Calibri" w:hAnsi="Calibri" w:cs="Calibri"/>
          <w:sz w:val="24"/>
          <w:szCs w:val="24"/>
        </w:rPr>
        <w:t xml:space="preserve"> – </w:t>
      </w:r>
      <w:proofErr w:type="spellStart"/>
      <w:r>
        <w:rPr>
          <w:rFonts w:ascii="Calibri" w:eastAsia="Calibri" w:hAnsi="Calibri" w:cs="Calibri"/>
          <w:sz w:val="24"/>
          <w:szCs w:val="24"/>
        </w:rPr>
        <w:t>Pulse</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Latch</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Pulse</w:t>
      </w:r>
      <w:proofErr w:type="spellEnd"/>
      <w:r>
        <w:rPr>
          <w:rFonts w:ascii="Calibri" w:eastAsia="Calibri" w:hAnsi="Calibri" w:cs="Calibri"/>
          <w:sz w:val="24"/>
          <w:szCs w:val="24"/>
        </w:rPr>
        <w:t>, comanda tranzitorie. Va menține active comanda pe durata setata la “</w:t>
      </w:r>
      <w:proofErr w:type="spellStart"/>
      <w:r>
        <w:rPr>
          <w:rFonts w:ascii="Calibri" w:eastAsia="Calibri" w:hAnsi="Calibri" w:cs="Calibri"/>
          <w:sz w:val="24"/>
          <w:szCs w:val="24"/>
        </w:rPr>
        <w:t>Pulse</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duration</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Latch</w:t>
      </w:r>
      <w:proofErr w:type="spellEnd"/>
      <w:r>
        <w:rPr>
          <w:rFonts w:ascii="Calibri" w:eastAsia="Calibri" w:hAnsi="Calibri" w:cs="Calibri"/>
          <w:sz w:val="24"/>
          <w:szCs w:val="24"/>
        </w:rPr>
        <w:t xml:space="preserve">, comanda este </w:t>
      </w:r>
      <w:proofErr w:type="spellStart"/>
      <w:r>
        <w:rPr>
          <w:rFonts w:ascii="Calibri" w:eastAsia="Calibri" w:hAnsi="Calibri" w:cs="Calibri"/>
          <w:sz w:val="24"/>
          <w:szCs w:val="24"/>
        </w:rPr>
        <w:t>automentinuta</w:t>
      </w:r>
      <w:proofErr w:type="spellEnd"/>
      <w:r>
        <w:rPr>
          <w:rFonts w:ascii="Calibri" w:eastAsia="Calibri" w:hAnsi="Calibri" w:cs="Calibri"/>
          <w:sz w:val="24"/>
          <w:szCs w:val="24"/>
        </w:rPr>
        <w:t xml:space="preserve"> pană se da o nouă comanda de anulare (funcționarea este influențată de tipul de echipament sau de tipul de instalație ce se vrea controlată).</w:t>
      </w:r>
    </w:p>
    <w:p w14:paraId="00000252" w14:textId="77777777" w:rsidR="00D656D1" w:rsidRDefault="00000000">
      <w:pPr>
        <w:widowControl w:val="0"/>
        <w:spacing w:before="20" w:after="20" w:line="240" w:lineRule="auto"/>
        <w:ind w:left="0" w:hanging="2"/>
        <w:rPr>
          <w:rFonts w:ascii="Calibri" w:eastAsia="Calibri" w:hAnsi="Calibri" w:cs="Calibri"/>
          <w:sz w:val="24"/>
          <w:szCs w:val="24"/>
        </w:rPr>
      </w:pPr>
      <w:proofErr w:type="spellStart"/>
      <w:r>
        <w:rPr>
          <w:rFonts w:ascii="Calibri" w:eastAsia="Calibri" w:hAnsi="Calibri" w:cs="Calibri"/>
          <w:b/>
          <w:sz w:val="24"/>
          <w:szCs w:val="24"/>
        </w:rPr>
        <w:t>Pulse</w:t>
      </w:r>
      <w:proofErr w:type="spellEnd"/>
      <w:r>
        <w:rPr>
          <w:rFonts w:ascii="Calibri" w:eastAsia="Calibri" w:hAnsi="Calibri" w:cs="Calibri"/>
          <w:b/>
          <w:sz w:val="24"/>
          <w:szCs w:val="24"/>
        </w:rPr>
        <w:t xml:space="preserve"> </w:t>
      </w:r>
      <w:proofErr w:type="spellStart"/>
      <w:r>
        <w:rPr>
          <w:rFonts w:ascii="Calibri" w:eastAsia="Calibri" w:hAnsi="Calibri" w:cs="Calibri"/>
          <w:b/>
          <w:sz w:val="24"/>
          <w:szCs w:val="24"/>
        </w:rPr>
        <w:t>Duration</w:t>
      </w:r>
      <w:proofErr w:type="spellEnd"/>
      <w:r>
        <w:rPr>
          <w:rFonts w:ascii="Calibri" w:eastAsia="Calibri" w:hAnsi="Calibri" w:cs="Calibri"/>
          <w:sz w:val="24"/>
          <w:szCs w:val="24"/>
        </w:rPr>
        <w:t xml:space="preserve"> – Durata comenzii de tip </w:t>
      </w:r>
      <w:proofErr w:type="spellStart"/>
      <w:r>
        <w:rPr>
          <w:rFonts w:ascii="Calibri" w:eastAsia="Calibri" w:hAnsi="Calibri" w:cs="Calibri"/>
          <w:sz w:val="24"/>
          <w:szCs w:val="24"/>
        </w:rPr>
        <w:t>Pulse</w:t>
      </w:r>
      <w:proofErr w:type="spellEnd"/>
      <w:r>
        <w:rPr>
          <w:rFonts w:ascii="Calibri" w:eastAsia="Calibri" w:hAnsi="Calibri" w:cs="Calibri"/>
          <w:sz w:val="24"/>
          <w:szCs w:val="24"/>
        </w:rPr>
        <w:t xml:space="preserve"> (ms)</w:t>
      </w:r>
    </w:p>
    <w:p w14:paraId="00000253" w14:textId="77777777" w:rsidR="00D656D1" w:rsidRDefault="00000000">
      <w:pPr>
        <w:widowControl w:val="0"/>
        <w:spacing w:before="20" w:after="20" w:line="240" w:lineRule="auto"/>
        <w:ind w:left="0" w:hanging="2"/>
        <w:rPr>
          <w:rFonts w:ascii="Calibri" w:eastAsia="Calibri" w:hAnsi="Calibri" w:cs="Calibri"/>
          <w:sz w:val="24"/>
          <w:szCs w:val="24"/>
        </w:rPr>
      </w:pPr>
      <w:proofErr w:type="spellStart"/>
      <w:r>
        <w:rPr>
          <w:rFonts w:ascii="Calibri" w:eastAsia="Calibri" w:hAnsi="Calibri" w:cs="Calibri"/>
          <w:b/>
          <w:sz w:val="24"/>
          <w:szCs w:val="24"/>
        </w:rPr>
        <w:t>CommandValidationPoint</w:t>
      </w:r>
      <w:proofErr w:type="spellEnd"/>
      <w:r>
        <w:rPr>
          <w:rFonts w:ascii="Calibri" w:eastAsia="Calibri" w:hAnsi="Calibri" w:cs="Calibri"/>
          <w:b/>
          <w:sz w:val="24"/>
          <w:szCs w:val="24"/>
        </w:rPr>
        <w:t xml:space="preserve"> </w:t>
      </w:r>
      <w:r>
        <w:rPr>
          <w:rFonts w:ascii="Calibri" w:eastAsia="Calibri" w:hAnsi="Calibri" w:cs="Calibri"/>
          <w:sz w:val="24"/>
          <w:szCs w:val="24"/>
        </w:rPr>
        <w:t>- Lista cu TAG-urile unor entități (</w:t>
      </w:r>
      <w:proofErr w:type="spellStart"/>
      <w:r>
        <w:rPr>
          <w:rFonts w:ascii="Calibri" w:eastAsia="Calibri" w:hAnsi="Calibri" w:cs="Calibri"/>
          <w:sz w:val="24"/>
          <w:szCs w:val="24"/>
        </w:rPr>
        <w:t>intrari</w:t>
      </w:r>
      <w:proofErr w:type="spellEnd"/>
      <w:r>
        <w:rPr>
          <w:rFonts w:ascii="Calibri" w:eastAsia="Calibri" w:hAnsi="Calibri" w:cs="Calibri"/>
          <w:sz w:val="24"/>
          <w:szCs w:val="24"/>
        </w:rPr>
        <w:t xml:space="preserve"> binare sau analogice) separate prin virgula, care sunt urmează sa fie afectate de efectuarea comenzii in cauză</w:t>
      </w:r>
    </w:p>
    <w:p w14:paraId="00000254" w14:textId="77777777" w:rsidR="00D656D1" w:rsidRDefault="00000000">
      <w:pPr>
        <w:widowControl w:val="0"/>
        <w:spacing w:before="20" w:after="20" w:line="240" w:lineRule="auto"/>
        <w:ind w:left="0" w:hanging="2"/>
      </w:pPr>
      <w:proofErr w:type="spellStart"/>
      <w:r>
        <w:rPr>
          <w:rFonts w:ascii="Calibri" w:eastAsia="Calibri" w:hAnsi="Calibri" w:cs="Calibri"/>
          <w:b/>
          <w:sz w:val="24"/>
          <w:szCs w:val="24"/>
        </w:rPr>
        <w:t>IsCritical</w:t>
      </w:r>
      <w:proofErr w:type="spellEnd"/>
      <w:r>
        <w:rPr>
          <w:rFonts w:ascii="Calibri" w:eastAsia="Calibri" w:hAnsi="Calibri" w:cs="Calibri"/>
          <w:b/>
          <w:sz w:val="24"/>
          <w:szCs w:val="24"/>
        </w:rPr>
        <w:t xml:space="preserve"> </w:t>
      </w:r>
      <w:r>
        <w:rPr>
          <w:rFonts w:ascii="Calibri" w:eastAsia="Calibri" w:hAnsi="Calibri" w:cs="Calibri"/>
          <w:sz w:val="24"/>
          <w:szCs w:val="24"/>
        </w:rPr>
        <w:t xml:space="preserve">- permite încadrarea entității într-un grup special de adrese de tip </w:t>
      </w:r>
      <w:proofErr w:type="spellStart"/>
      <w:r>
        <w:rPr>
          <w:rFonts w:ascii="Calibri" w:eastAsia="Calibri" w:hAnsi="Calibri" w:cs="Calibri"/>
          <w:sz w:val="24"/>
          <w:szCs w:val="24"/>
        </w:rPr>
        <w:t>Coil</w:t>
      </w:r>
      <w:proofErr w:type="spellEnd"/>
      <w:r>
        <w:rPr>
          <w:rFonts w:ascii="Calibri" w:eastAsia="Calibri" w:hAnsi="Calibri" w:cs="Calibri"/>
          <w:sz w:val="24"/>
          <w:szCs w:val="24"/>
        </w:rPr>
        <w:t xml:space="preserve"> care vor fi citite periodic la intervalul </w:t>
      </w:r>
      <w:proofErr w:type="spellStart"/>
      <w:r>
        <w:rPr>
          <w:rFonts w:ascii="Calibri" w:eastAsia="Calibri" w:hAnsi="Calibri" w:cs="Calibri"/>
          <w:b/>
          <w:sz w:val="24"/>
          <w:szCs w:val="24"/>
        </w:rPr>
        <w:t>CriticaInterval</w:t>
      </w:r>
      <w:proofErr w:type="spellEnd"/>
      <w:r>
        <w:rPr>
          <w:rFonts w:ascii="Calibri" w:eastAsia="Calibri" w:hAnsi="Calibri" w:cs="Calibri"/>
          <w:sz w:val="24"/>
          <w:szCs w:val="24"/>
        </w:rPr>
        <w:t xml:space="preserve"> setat în zona de configurații generale</w:t>
      </w:r>
    </w:p>
    <w:p w14:paraId="00000255" w14:textId="77777777" w:rsidR="00D656D1" w:rsidRDefault="00D656D1">
      <w:pPr>
        <w:widowControl w:val="0"/>
        <w:spacing w:before="20" w:after="20" w:line="240" w:lineRule="auto"/>
        <w:ind w:left="0" w:hanging="2"/>
        <w:rPr>
          <w:rFonts w:ascii="Calibri" w:eastAsia="Calibri" w:hAnsi="Calibri" w:cs="Calibri"/>
          <w:sz w:val="24"/>
          <w:szCs w:val="24"/>
        </w:rPr>
      </w:pPr>
    </w:p>
    <w:p w14:paraId="00000256" w14:textId="77777777" w:rsidR="00D656D1" w:rsidRDefault="00D656D1">
      <w:pPr>
        <w:ind w:left="0" w:hanging="2"/>
      </w:pPr>
    </w:p>
    <w:p w14:paraId="00000257" w14:textId="77777777" w:rsidR="00D656D1" w:rsidRDefault="00000000">
      <w:pPr>
        <w:pStyle w:val="Titlu2"/>
        <w:numPr>
          <w:ilvl w:val="1"/>
          <w:numId w:val="22"/>
        </w:numPr>
        <w:ind w:left="1" w:hanging="3"/>
      </w:pPr>
      <w:bookmarkStart w:id="91" w:name="_heading=h.k3s810lib59a" w:colFirst="0" w:colLast="0"/>
      <w:bookmarkEnd w:id="91"/>
      <w:r>
        <w:lastRenderedPageBreak/>
        <w:t>DNP3.0</w:t>
      </w:r>
    </w:p>
    <w:p w14:paraId="00000258" w14:textId="77777777" w:rsidR="00D656D1" w:rsidRDefault="00000000">
      <w:pPr>
        <w:pStyle w:val="Titlu3"/>
        <w:numPr>
          <w:ilvl w:val="2"/>
          <w:numId w:val="22"/>
        </w:numPr>
        <w:ind w:left="0" w:hanging="2"/>
        <w:rPr>
          <w:rFonts w:ascii="Calibri" w:eastAsia="Calibri" w:hAnsi="Calibri" w:cs="Calibri"/>
          <w:color w:val="003399"/>
          <w:sz w:val="24"/>
          <w:szCs w:val="24"/>
        </w:rPr>
      </w:pPr>
      <w:bookmarkStart w:id="92" w:name="_heading=h.skdap8reuqfr" w:colFirst="0" w:colLast="0"/>
      <w:bookmarkEnd w:id="92"/>
      <w:r>
        <w:rPr>
          <w:rFonts w:ascii="Calibri" w:eastAsia="Calibri" w:hAnsi="Calibri" w:cs="Calibri"/>
          <w:color w:val="003399"/>
          <w:sz w:val="24"/>
          <w:szCs w:val="24"/>
        </w:rPr>
        <w:t xml:space="preserve"> Configurare generală a canalului de </w:t>
      </w:r>
      <w:proofErr w:type="spellStart"/>
      <w:r>
        <w:rPr>
          <w:rFonts w:ascii="Calibri" w:eastAsia="Calibri" w:hAnsi="Calibri" w:cs="Calibri"/>
          <w:color w:val="003399"/>
          <w:sz w:val="24"/>
          <w:szCs w:val="24"/>
        </w:rPr>
        <w:t>comunicatie</w:t>
      </w:r>
      <w:proofErr w:type="spellEnd"/>
    </w:p>
    <w:p w14:paraId="00000259" w14:textId="77777777" w:rsidR="00D656D1" w:rsidRDefault="00000000">
      <w:pPr>
        <w:ind w:left="0" w:hanging="2"/>
      </w:pPr>
      <w:r>
        <w:rPr>
          <w:noProof/>
        </w:rPr>
        <w:drawing>
          <wp:inline distT="114300" distB="114300" distL="114300" distR="114300" wp14:anchorId="405CBE1C" wp14:editId="40F6183B">
            <wp:extent cx="5878195" cy="3848100"/>
            <wp:effectExtent l="0" t="0" r="0" b="0"/>
            <wp:docPr id="110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3"/>
                    <a:srcRect/>
                    <a:stretch>
                      <a:fillRect/>
                    </a:stretch>
                  </pic:blipFill>
                  <pic:spPr>
                    <a:xfrm>
                      <a:off x="0" y="0"/>
                      <a:ext cx="5878195" cy="3848100"/>
                    </a:xfrm>
                    <a:prstGeom prst="rect">
                      <a:avLst/>
                    </a:prstGeom>
                    <a:ln/>
                  </pic:spPr>
                </pic:pic>
              </a:graphicData>
            </a:graphic>
          </wp:inline>
        </w:drawing>
      </w:r>
    </w:p>
    <w:p w14:paraId="0000025A" w14:textId="77777777" w:rsidR="00D656D1" w:rsidRDefault="00000000">
      <w:pPr>
        <w:spacing w:line="240" w:lineRule="auto"/>
        <w:ind w:left="0" w:hanging="2"/>
      </w:pPr>
      <w:r>
        <w:t xml:space="preserve">După </w:t>
      </w:r>
      <w:proofErr w:type="spellStart"/>
      <w:r>
        <w:t>adaugarea</w:t>
      </w:r>
      <w:proofErr w:type="spellEnd"/>
      <w:r>
        <w:t xml:space="preserve"> unui nou IED si configurarea conform descrierii din secțiunea 4.2, vom avea disponibile pentru a fi editate informațiile de mai jos.</w:t>
      </w:r>
    </w:p>
    <w:p w14:paraId="0000025B" w14:textId="77777777" w:rsidR="00D656D1" w:rsidRDefault="00000000">
      <w:pPr>
        <w:ind w:left="0" w:hanging="2"/>
      </w:pPr>
      <w:r>
        <w:rPr>
          <w:noProof/>
        </w:rPr>
        <w:lastRenderedPageBreak/>
        <w:drawing>
          <wp:inline distT="114300" distB="114300" distL="114300" distR="114300" wp14:anchorId="3C0C6407" wp14:editId="42663D28">
            <wp:extent cx="4457700" cy="2628900"/>
            <wp:effectExtent l="0" t="0" r="0" b="0"/>
            <wp:docPr id="106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4"/>
                    <a:srcRect/>
                    <a:stretch>
                      <a:fillRect/>
                    </a:stretch>
                  </pic:blipFill>
                  <pic:spPr>
                    <a:xfrm>
                      <a:off x="0" y="0"/>
                      <a:ext cx="4457700" cy="2628900"/>
                    </a:xfrm>
                    <a:prstGeom prst="rect">
                      <a:avLst/>
                    </a:prstGeom>
                    <a:ln/>
                  </pic:spPr>
                </pic:pic>
              </a:graphicData>
            </a:graphic>
          </wp:inline>
        </w:drawing>
      </w:r>
    </w:p>
    <w:p w14:paraId="0000025C" w14:textId="77777777" w:rsidR="00D656D1" w:rsidRDefault="00000000">
      <w:pPr>
        <w:spacing w:line="240" w:lineRule="auto"/>
        <w:ind w:left="0" w:hanging="2"/>
      </w:pPr>
      <w:r>
        <w:rPr>
          <w:b/>
        </w:rPr>
        <w:t xml:space="preserve">Channel </w:t>
      </w:r>
      <w:proofErr w:type="spellStart"/>
      <w:r>
        <w:rPr>
          <w:b/>
        </w:rPr>
        <w:t>Description</w:t>
      </w:r>
      <w:proofErr w:type="spellEnd"/>
      <w:r>
        <w:t xml:space="preserve"> - denumirea canalului de </w:t>
      </w:r>
      <w:proofErr w:type="spellStart"/>
      <w:r>
        <w:t>comunicatie</w:t>
      </w:r>
      <w:proofErr w:type="spellEnd"/>
      <w:r>
        <w:t xml:space="preserve">. Nu afectează </w:t>
      </w:r>
      <w:proofErr w:type="spellStart"/>
      <w:r>
        <w:t>comunicatia</w:t>
      </w:r>
      <w:proofErr w:type="spellEnd"/>
      <w:r>
        <w:t xml:space="preserve"> cu dispozitivele </w:t>
      </w:r>
      <w:proofErr w:type="spellStart"/>
      <w:r>
        <w:t>ajutand</w:t>
      </w:r>
      <w:proofErr w:type="spellEnd"/>
      <w:r>
        <w:t xml:space="preserve"> la organizarea informațiilor.</w:t>
      </w:r>
    </w:p>
    <w:p w14:paraId="0000025D" w14:textId="77777777" w:rsidR="00D656D1" w:rsidRDefault="00000000">
      <w:pPr>
        <w:spacing w:line="240" w:lineRule="auto"/>
        <w:ind w:left="0" w:hanging="2"/>
      </w:pPr>
      <w:r>
        <w:rPr>
          <w:b/>
        </w:rPr>
        <w:t>IP</w:t>
      </w:r>
      <w:r>
        <w:t xml:space="preserve"> : Adresa IP a echipamentului;</w:t>
      </w:r>
    </w:p>
    <w:p w14:paraId="0000025E" w14:textId="77777777" w:rsidR="00D656D1" w:rsidRDefault="00000000">
      <w:pPr>
        <w:spacing w:line="240" w:lineRule="auto"/>
        <w:ind w:left="0" w:hanging="2"/>
      </w:pPr>
      <w:r>
        <w:rPr>
          <w:b/>
        </w:rPr>
        <w:t>Port</w:t>
      </w:r>
      <w:r>
        <w:t xml:space="preserve"> : portul TCP prin care se </w:t>
      </w:r>
      <w:proofErr w:type="spellStart"/>
      <w:r>
        <w:t>realizeaza</w:t>
      </w:r>
      <w:proofErr w:type="spellEnd"/>
      <w:r>
        <w:t xml:space="preserve"> </w:t>
      </w:r>
      <w:proofErr w:type="spellStart"/>
      <w:r>
        <w:t>comunicatia</w:t>
      </w:r>
      <w:proofErr w:type="spellEnd"/>
      <w:r>
        <w:t xml:space="preserve"> TCP/IP cu echipamentul (</w:t>
      </w:r>
      <w:proofErr w:type="spellStart"/>
      <w:r>
        <w:t>pt</w:t>
      </w:r>
      <w:proofErr w:type="spellEnd"/>
      <w:r>
        <w:t xml:space="preserve"> DNP3 cel mai utilizat este portul 20000).</w:t>
      </w:r>
    </w:p>
    <w:p w14:paraId="0000025F" w14:textId="77777777" w:rsidR="00D656D1" w:rsidRDefault="00000000">
      <w:pPr>
        <w:spacing w:line="240" w:lineRule="auto"/>
        <w:ind w:left="0" w:hanging="2"/>
      </w:pPr>
      <w:r>
        <w:t>În cazul în care canalul de comunicație este de tip serial:</w:t>
      </w:r>
    </w:p>
    <w:p w14:paraId="00000260" w14:textId="77777777" w:rsidR="00D656D1" w:rsidRDefault="00000000">
      <w:pPr>
        <w:ind w:left="0" w:hanging="2"/>
      </w:pPr>
      <w:r>
        <w:rPr>
          <w:noProof/>
        </w:rPr>
        <w:lastRenderedPageBreak/>
        <w:drawing>
          <wp:inline distT="114300" distB="114300" distL="114300" distR="114300" wp14:anchorId="6744EE7C" wp14:editId="5A7E0BC6">
            <wp:extent cx="5214938" cy="3482260"/>
            <wp:effectExtent l="0" t="0" r="0" b="0"/>
            <wp:docPr id="108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5"/>
                    <a:srcRect/>
                    <a:stretch>
                      <a:fillRect/>
                    </a:stretch>
                  </pic:blipFill>
                  <pic:spPr>
                    <a:xfrm>
                      <a:off x="0" y="0"/>
                      <a:ext cx="5214938" cy="3482260"/>
                    </a:xfrm>
                    <a:prstGeom prst="rect">
                      <a:avLst/>
                    </a:prstGeom>
                    <a:ln/>
                  </pic:spPr>
                </pic:pic>
              </a:graphicData>
            </a:graphic>
          </wp:inline>
        </w:drawing>
      </w:r>
    </w:p>
    <w:p w14:paraId="00000261" w14:textId="77777777" w:rsidR="00D656D1" w:rsidRDefault="00000000">
      <w:pPr>
        <w:spacing w:line="240" w:lineRule="auto"/>
        <w:ind w:left="0" w:hanging="2"/>
      </w:pPr>
      <w:proofErr w:type="spellStart"/>
      <w:r>
        <w:t>Regasim</w:t>
      </w:r>
      <w:proofErr w:type="spellEnd"/>
      <w:r>
        <w:t xml:space="preserve"> </w:t>
      </w:r>
      <w:proofErr w:type="spellStart"/>
      <w:r>
        <w:t>setarile</w:t>
      </w:r>
      <w:proofErr w:type="spellEnd"/>
      <w:r>
        <w:t xml:space="preserve"> specifice unei </w:t>
      </w:r>
      <w:proofErr w:type="spellStart"/>
      <w:r>
        <w:t>comunicatii</w:t>
      </w:r>
      <w:proofErr w:type="spellEnd"/>
      <w:r>
        <w:t xml:space="preserve"> seriale:</w:t>
      </w:r>
    </w:p>
    <w:p w14:paraId="00000262" w14:textId="77777777" w:rsidR="00D656D1" w:rsidRDefault="00000000">
      <w:pPr>
        <w:spacing w:line="240" w:lineRule="auto"/>
        <w:ind w:left="0" w:hanging="2"/>
      </w:pPr>
      <w:r>
        <w:t>BAUDRATE – viteza conexiunii (măsurată în biți/secundă);</w:t>
      </w:r>
    </w:p>
    <w:p w14:paraId="00000263" w14:textId="77777777" w:rsidR="00D656D1" w:rsidRDefault="00000000">
      <w:pPr>
        <w:spacing w:line="240" w:lineRule="auto"/>
        <w:ind w:left="0" w:hanging="2"/>
      </w:pPr>
      <w:r>
        <w:t>DATABITS – numărul de biți ai unui caracter;</w:t>
      </w:r>
    </w:p>
    <w:p w14:paraId="00000264" w14:textId="77777777" w:rsidR="00D656D1" w:rsidRDefault="00000000">
      <w:pPr>
        <w:spacing w:line="240" w:lineRule="auto"/>
        <w:ind w:left="0" w:hanging="2"/>
      </w:pPr>
      <w:r>
        <w:t>STOPBITS – numărul de biți folosiți pentru identificarea finalului unui caracter;</w:t>
      </w:r>
    </w:p>
    <w:p w14:paraId="00000265" w14:textId="77777777" w:rsidR="00D656D1" w:rsidRDefault="00000000">
      <w:pPr>
        <w:spacing w:line="240" w:lineRule="auto"/>
        <w:ind w:left="0" w:hanging="2"/>
      </w:pPr>
      <w:r>
        <w:t>PARITY – o metodă folosită pentru detectarea erorilor de comunicație;</w:t>
      </w:r>
    </w:p>
    <w:p w14:paraId="00000266" w14:textId="77777777" w:rsidR="00D656D1" w:rsidRDefault="00000000">
      <w:pPr>
        <w:spacing w:line="240" w:lineRule="auto"/>
        <w:ind w:left="0" w:hanging="2"/>
      </w:pPr>
      <w:r>
        <w:t>RTSCONTROL – o metodă folosită pentru a garanta faptul că viteza de transmisie nu este mai mare decât viteza la care receptorul poate procesa datele primite;</w:t>
      </w:r>
    </w:p>
    <w:p w14:paraId="00000267" w14:textId="77777777" w:rsidR="00D656D1" w:rsidRDefault="00000000">
      <w:pPr>
        <w:spacing w:line="240" w:lineRule="auto"/>
        <w:ind w:left="0" w:hanging="2"/>
      </w:pPr>
      <w:r>
        <w:t>Suplimentar:</w:t>
      </w:r>
    </w:p>
    <w:p w14:paraId="00000268" w14:textId="77777777" w:rsidR="00D656D1" w:rsidRDefault="00000000">
      <w:pPr>
        <w:spacing w:line="240" w:lineRule="auto"/>
        <w:ind w:left="0" w:hanging="2"/>
      </w:pPr>
      <w:r>
        <w:rPr>
          <w:b/>
        </w:rPr>
        <w:t xml:space="preserve">Channel </w:t>
      </w:r>
      <w:proofErr w:type="spellStart"/>
      <w:r>
        <w:rPr>
          <w:b/>
        </w:rPr>
        <w:t>Description</w:t>
      </w:r>
      <w:proofErr w:type="spellEnd"/>
      <w:r>
        <w:t xml:space="preserve"> - denumirea canalului de </w:t>
      </w:r>
      <w:proofErr w:type="spellStart"/>
      <w:r>
        <w:t>comunicatie</w:t>
      </w:r>
      <w:proofErr w:type="spellEnd"/>
      <w:r>
        <w:t xml:space="preserve">. Nu afectează </w:t>
      </w:r>
      <w:proofErr w:type="spellStart"/>
      <w:r>
        <w:t>comunicatia</w:t>
      </w:r>
      <w:proofErr w:type="spellEnd"/>
      <w:r>
        <w:t xml:space="preserve"> cu dispozitivele </w:t>
      </w:r>
      <w:proofErr w:type="spellStart"/>
      <w:r>
        <w:t>ajutand</w:t>
      </w:r>
      <w:proofErr w:type="spellEnd"/>
      <w:r>
        <w:t xml:space="preserve"> la organizarea informațiilor.</w:t>
      </w:r>
    </w:p>
    <w:p w14:paraId="00000269" w14:textId="77777777" w:rsidR="00D656D1" w:rsidRDefault="00000000">
      <w:pPr>
        <w:spacing w:line="240" w:lineRule="auto"/>
        <w:ind w:left="0" w:hanging="2"/>
      </w:pPr>
      <w:r>
        <w:rPr>
          <w:b/>
        </w:rPr>
        <w:t>Port:</w:t>
      </w:r>
      <w:r>
        <w:t xml:space="preserve"> Portul serial utilizat de ES200 pentru </w:t>
      </w:r>
      <w:proofErr w:type="spellStart"/>
      <w:r>
        <w:t>comunicatia</w:t>
      </w:r>
      <w:proofErr w:type="spellEnd"/>
      <w:r>
        <w:t xml:space="preserve"> cu dispozitivul slave. Funcție de platforma HW pe care o folosim poate avea descrieri specifice sistemului de fișiere Linux.</w:t>
      </w:r>
    </w:p>
    <w:p w14:paraId="0000026A" w14:textId="77777777" w:rsidR="00D656D1" w:rsidRDefault="00000000">
      <w:pPr>
        <w:spacing w:line="240" w:lineRule="auto"/>
        <w:ind w:left="0" w:hanging="2"/>
      </w:pPr>
      <w:r>
        <w:rPr>
          <w:b/>
        </w:rPr>
        <w:t>Port 1</w:t>
      </w:r>
      <w:r>
        <w:t xml:space="preserve"> - /</w:t>
      </w:r>
      <w:proofErr w:type="spellStart"/>
      <w:r>
        <w:t>dev</w:t>
      </w:r>
      <w:proofErr w:type="spellEnd"/>
      <w:r>
        <w:t>/ttyS1 (IR809)</w:t>
      </w:r>
    </w:p>
    <w:p w14:paraId="0000026B" w14:textId="77777777" w:rsidR="00D656D1" w:rsidRDefault="00000000">
      <w:pPr>
        <w:spacing w:line="240" w:lineRule="auto"/>
        <w:ind w:left="0" w:hanging="2"/>
      </w:pPr>
      <w:r>
        <w:rPr>
          <w:b/>
        </w:rPr>
        <w:t>Port 2</w:t>
      </w:r>
      <w:r>
        <w:t xml:space="preserve"> - /</w:t>
      </w:r>
      <w:proofErr w:type="spellStart"/>
      <w:r>
        <w:t>dev</w:t>
      </w:r>
      <w:proofErr w:type="spellEnd"/>
      <w:r>
        <w:t>/ttyS2 (IR809)</w:t>
      </w:r>
    </w:p>
    <w:p w14:paraId="0000026C" w14:textId="77777777" w:rsidR="00D656D1" w:rsidRDefault="00000000">
      <w:pPr>
        <w:spacing w:line="240" w:lineRule="auto"/>
        <w:ind w:left="0" w:hanging="2"/>
      </w:pPr>
      <w:r>
        <w:rPr>
          <w:b/>
        </w:rPr>
        <w:t>Port 3</w:t>
      </w:r>
      <w:r>
        <w:t xml:space="preserve">  - /</w:t>
      </w:r>
      <w:proofErr w:type="spellStart"/>
      <w:r>
        <w:t>dev</w:t>
      </w:r>
      <w:proofErr w:type="spellEnd"/>
      <w:r>
        <w:t>/ttyTun0 (IR1101)</w:t>
      </w:r>
    </w:p>
    <w:p w14:paraId="0000026D" w14:textId="77777777" w:rsidR="00D656D1" w:rsidRDefault="00D656D1">
      <w:pPr>
        <w:ind w:left="0" w:hanging="2"/>
      </w:pPr>
    </w:p>
    <w:p w14:paraId="0000026E" w14:textId="77777777" w:rsidR="00D656D1" w:rsidRDefault="00000000">
      <w:pPr>
        <w:pStyle w:val="Titlu3"/>
        <w:numPr>
          <w:ilvl w:val="2"/>
          <w:numId w:val="22"/>
        </w:numPr>
        <w:ind w:left="0" w:hanging="2"/>
        <w:rPr>
          <w:rFonts w:ascii="Calibri" w:eastAsia="Calibri" w:hAnsi="Calibri" w:cs="Calibri"/>
          <w:color w:val="003399"/>
          <w:sz w:val="24"/>
          <w:szCs w:val="24"/>
        </w:rPr>
      </w:pPr>
      <w:bookmarkStart w:id="93" w:name="_heading=h.bo4kmqs0ogr7" w:colFirst="0" w:colLast="0"/>
      <w:bookmarkEnd w:id="93"/>
      <w:r>
        <w:rPr>
          <w:rFonts w:ascii="Calibri" w:eastAsia="Calibri" w:hAnsi="Calibri" w:cs="Calibri"/>
          <w:color w:val="003399"/>
          <w:sz w:val="24"/>
          <w:szCs w:val="24"/>
        </w:rPr>
        <w:lastRenderedPageBreak/>
        <w:t xml:space="preserve"> Configurarea generala a RTU</w:t>
      </w:r>
    </w:p>
    <w:p w14:paraId="0000026F" w14:textId="77777777" w:rsidR="00D656D1" w:rsidRDefault="00000000">
      <w:pPr>
        <w:ind w:left="0" w:hanging="2"/>
      </w:pPr>
      <w:r>
        <w:rPr>
          <w:noProof/>
        </w:rPr>
        <w:drawing>
          <wp:inline distT="114300" distB="114300" distL="114300" distR="114300" wp14:anchorId="30968705" wp14:editId="19C6875C">
            <wp:extent cx="5878195" cy="4673600"/>
            <wp:effectExtent l="0" t="0" r="0" b="0"/>
            <wp:docPr id="108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6"/>
                    <a:srcRect/>
                    <a:stretch>
                      <a:fillRect/>
                    </a:stretch>
                  </pic:blipFill>
                  <pic:spPr>
                    <a:xfrm>
                      <a:off x="0" y="0"/>
                      <a:ext cx="5878195" cy="4673600"/>
                    </a:xfrm>
                    <a:prstGeom prst="rect">
                      <a:avLst/>
                    </a:prstGeom>
                    <a:ln/>
                  </pic:spPr>
                </pic:pic>
              </a:graphicData>
            </a:graphic>
          </wp:inline>
        </w:drawing>
      </w:r>
    </w:p>
    <w:p w14:paraId="00000270" w14:textId="77777777" w:rsidR="00D656D1" w:rsidRDefault="00000000">
      <w:pPr>
        <w:ind w:left="0" w:hanging="2"/>
      </w:pPr>
      <w:proofErr w:type="spellStart"/>
      <w:r>
        <w:rPr>
          <w:b/>
        </w:rPr>
        <w:t>Source</w:t>
      </w:r>
      <w:proofErr w:type="spellEnd"/>
      <w:r>
        <w:t xml:space="preserve"> - </w:t>
      </w:r>
      <w:proofErr w:type="spellStart"/>
      <w:r>
        <w:t>reprezinta</w:t>
      </w:r>
      <w:proofErr w:type="spellEnd"/>
      <w:r>
        <w:t xml:space="preserve"> ID numeric a master-ului de </w:t>
      </w:r>
      <w:proofErr w:type="spellStart"/>
      <w:r>
        <w:t>comunicatie</w:t>
      </w:r>
      <w:proofErr w:type="spellEnd"/>
      <w:r>
        <w:t xml:space="preserve"> dintr-o sesiune de DNP3.0, internă pentru protocolul DNP3.In echipamentele ce comunica pe DNP3.0 este necesar setarea adresei sursa(master) și a adresei </w:t>
      </w:r>
      <w:proofErr w:type="spellStart"/>
      <w:r>
        <w:t>destinatie</w:t>
      </w:r>
      <w:proofErr w:type="spellEnd"/>
      <w:r>
        <w:t xml:space="preserve"> (</w:t>
      </w:r>
      <w:proofErr w:type="spellStart"/>
      <w:r>
        <w:t>oustation</w:t>
      </w:r>
      <w:proofErr w:type="spellEnd"/>
      <w:r>
        <w:t xml:space="preserve"> sau slave);</w:t>
      </w:r>
    </w:p>
    <w:p w14:paraId="00000271" w14:textId="77777777" w:rsidR="00D656D1" w:rsidRDefault="00000000">
      <w:pPr>
        <w:ind w:left="0" w:hanging="2"/>
      </w:pPr>
      <w:proofErr w:type="spellStart"/>
      <w:r>
        <w:rPr>
          <w:b/>
        </w:rPr>
        <w:t>Destination</w:t>
      </w:r>
      <w:proofErr w:type="spellEnd"/>
      <w:r>
        <w:t xml:space="preserve">  - </w:t>
      </w:r>
      <w:proofErr w:type="spellStart"/>
      <w:r>
        <w:t>reprezinta</w:t>
      </w:r>
      <w:proofErr w:type="spellEnd"/>
      <w:r>
        <w:t xml:space="preserve"> adresa slave-</w:t>
      </w:r>
      <w:proofErr w:type="spellStart"/>
      <w:r>
        <w:t>ul</w:t>
      </w:r>
      <w:proofErr w:type="spellEnd"/>
      <w:r>
        <w:t xml:space="preserve"> (</w:t>
      </w:r>
      <w:proofErr w:type="spellStart"/>
      <w:r>
        <w:t>outstation</w:t>
      </w:r>
      <w:proofErr w:type="spellEnd"/>
      <w:r>
        <w:t xml:space="preserve">) a IED cu care urmează sa stabilească o legătură de </w:t>
      </w:r>
      <w:proofErr w:type="spellStart"/>
      <w:r>
        <w:t>comunicatie</w:t>
      </w:r>
      <w:proofErr w:type="spellEnd"/>
      <w:r>
        <w:t xml:space="preserve"> master-</w:t>
      </w:r>
      <w:proofErr w:type="spellStart"/>
      <w:r>
        <w:t>ul</w:t>
      </w:r>
      <w:proofErr w:type="spellEnd"/>
      <w:r>
        <w:t xml:space="preserve"> de DNP3.0 din ES200.In cazul in care avem mai multe echipamente pe </w:t>
      </w:r>
      <w:proofErr w:type="spellStart"/>
      <w:r>
        <w:t>comunicatie</w:t>
      </w:r>
      <w:proofErr w:type="spellEnd"/>
      <w:r>
        <w:t xml:space="preserve"> tip serial conectate pe același port serial (bucla RS485),  fiecare echipament trebuie sa </w:t>
      </w:r>
      <w:proofErr w:type="spellStart"/>
      <w:r>
        <w:t>aiba</w:t>
      </w:r>
      <w:proofErr w:type="spellEnd"/>
      <w:r>
        <w:t xml:space="preserve"> adresa slave diferită;</w:t>
      </w:r>
    </w:p>
    <w:p w14:paraId="00000272" w14:textId="77777777" w:rsidR="00D656D1" w:rsidRDefault="00000000">
      <w:pPr>
        <w:ind w:left="0" w:hanging="2"/>
      </w:pPr>
      <w:proofErr w:type="spellStart"/>
      <w:r>
        <w:rPr>
          <w:b/>
        </w:rPr>
        <w:lastRenderedPageBreak/>
        <w:t>AppConf</w:t>
      </w:r>
      <w:proofErr w:type="spellEnd"/>
      <w:r>
        <w:t xml:space="preserve"> -  parametru pentru activare/dezactivare generării mesajelor de confirmare de primirea </w:t>
      </w:r>
      <w:proofErr w:type="spellStart"/>
      <w:r>
        <w:t>frame</w:t>
      </w:r>
      <w:proofErr w:type="spellEnd"/>
      <w:r>
        <w:t>-urilor de DNP3.0 la nivel Aplicație;</w:t>
      </w:r>
    </w:p>
    <w:p w14:paraId="00000273" w14:textId="77777777" w:rsidR="00D656D1" w:rsidRDefault="00000000">
      <w:pPr>
        <w:ind w:left="0" w:hanging="2"/>
      </w:pPr>
      <w:proofErr w:type="spellStart"/>
      <w:r>
        <w:rPr>
          <w:b/>
        </w:rPr>
        <w:t>AutoDelayMeas</w:t>
      </w:r>
      <w:proofErr w:type="spellEnd"/>
      <w:r>
        <w:t xml:space="preserve"> - </w:t>
      </w:r>
      <w:proofErr w:type="spellStart"/>
      <w:r>
        <w:t>activeaza</w:t>
      </w:r>
      <w:proofErr w:type="spellEnd"/>
      <w:r>
        <w:t>/</w:t>
      </w:r>
      <w:proofErr w:type="spellStart"/>
      <w:r>
        <w:t>dezactiveaza</w:t>
      </w:r>
      <w:proofErr w:type="spellEnd"/>
      <w:r>
        <w:t xml:space="preserve"> mecanismul de </w:t>
      </w:r>
      <w:proofErr w:type="spellStart"/>
      <w:r>
        <w:rPr>
          <w:b/>
        </w:rPr>
        <w:t>delay</w:t>
      </w:r>
      <w:proofErr w:type="spellEnd"/>
      <w:r>
        <w:rPr>
          <w:b/>
        </w:rPr>
        <w:t xml:space="preserve"> </w:t>
      </w:r>
      <w:proofErr w:type="spellStart"/>
      <w:r>
        <w:rPr>
          <w:b/>
        </w:rPr>
        <w:t>measurements</w:t>
      </w:r>
      <w:proofErr w:type="spellEnd"/>
      <w:r>
        <w:t xml:space="preserve"> în cadrul procedurii de sincronizare de timp în special în cazul în care se folosește modelul de sincronizare de timp de tip SERIAL (</w:t>
      </w:r>
      <w:proofErr w:type="spellStart"/>
      <w:r>
        <w:t>Object</w:t>
      </w:r>
      <w:proofErr w:type="spellEnd"/>
      <w:r>
        <w:t xml:space="preserve"> 50 variație 1);</w:t>
      </w:r>
    </w:p>
    <w:p w14:paraId="00000274" w14:textId="77777777" w:rsidR="00D656D1" w:rsidRDefault="00000000">
      <w:pPr>
        <w:ind w:left="0" w:hanging="2"/>
      </w:pPr>
      <w:proofErr w:type="spellStart"/>
      <w:r>
        <w:rPr>
          <w:b/>
        </w:rPr>
        <w:t>AutoTimeSync</w:t>
      </w:r>
      <w:proofErr w:type="spellEnd"/>
      <w:r>
        <w:t xml:space="preserve"> - permite alegerea modelului de sincronizare a timpului pentru IED care comunica cu ES200. ES200 trimite la cererea IED, telegrame specifice pentru sincronizare tipului intern a IED care a făcut cererea. Se pot utiliza doua modele de sincronizare de timp  - SERIAL (</w:t>
      </w:r>
      <w:proofErr w:type="spellStart"/>
      <w:r>
        <w:t>Object</w:t>
      </w:r>
      <w:proofErr w:type="spellEnd"/>
      <w:r>
        <w:t xml:space="preserve"> 50 variație 1) si LAN (</w:t>
      </w:r>
      <w:proofErr w:type="spellStart"/>
      <w:r>
        <w:t>Object</w:t>
      </w:r>
      <w:proofErr w:type="spellEnd"/>
      <w:r>
        <w:t xml:space="preserve"> 50 variație 3), modelul suportat fiind descris în documentația IED;</w:t>
      </w:r>
    </w:p>
    <w:p w14:paraId="00000275" w14:textId="77777777" w:rsidR="00D656D1" w:rsidRDefault="00000000">
      <w:pPr>
        <w:ind w:left="0" w:hanging="2"/>
      </w:pPr>
      <w:proofErr w:type="spellStart"/>
      <w:r>
        <w:rPr>
          <w:b/>
        </w:rPr>
        <w:t>AutoClearRestart</w:t>
      </w:r>
      <w:proofErr w:type="spellEnd"/>
      <w:r>
        <w:rPr>
          <w:b/>
        </w:rPr>
        <w:t xml:space="preserve"> - </w:t>
      </w:r>
      <w:r>
        <w:t xml:space="preserve">permite activarea setării biților de stare de tip IIN la inițializarea comunicației sau la </w:t>
      </w:r>
      <w:proofErr w:type="spellStart"/>
      <w:r>
        <w:t>restart</w:t>
      </w:r>
      <w:proofErr w:type="spellEnd"/>
      <w:r>
        <w:t xml:space="preserve"> unui IED;</w:t>
      </w:r>
    </w:p>
    <w:p w14:paraId="00000276" w14:textId="77777777" w:rsidR="00D656D1" w:rsidRDefault="00000000">
      <w:pPr>
        <w:ind w:left="0" w:hanging="2"/>
      </w:pPr>
      <w:proofErr w:type="spellStart"/>
      <w:r>
        <w:rPr>
          <w:b/>
        </w:rPr>
        <w:t>AutoIntegRestart</w:t>
      </w:r>
      <w:proofErr w:type="spellEnd"/>
      <w:r>
        <w:t xml:space="preserve"> - permite activarea trimiterii de către masterul DNP3.0 din ES200 a unui mesaj de </w:t>
      </w:r>
      <w:proofErr w:type="spellStart"/>
      <w:r>
        <w:t>intergogare</w:t>
      </w:r>
      <w:proofErr w:type="spellEnd"/>
      <w:r>
        <w:t xml:space="preserve"> generala (</w:t>
      </w:r>
      <w:proofErr w:type="spellStart"/>
      <w:r>
        <w:t>Interity</w:t>
      </w:r>
      <w:proofErr w:type="spellEnd"/>
      <w:r>
        <w:t xml:space="preserve"> </w:t>
      </w:r>
      <w:proofErr w:type="spellStart"/>
      <w:r>
        <w:t>Poll</w:t>
      </w:r>
      <w:proofErr w:type="spellEnd"/>
      <w:r>
        <w:t xml:space="preserve">) a unui IED, după resetarea acestuia sau </w:t>
      </w:r>
      <w:proofErr w:type="spellStart"/>
      <w:r>
        <w:t>dupa</w:t>
      </w:r>
      <w:proofErr w:type="spellEnd"/>
      <w:r>
        <w:t xml:space="preserve"> </w:t>
      </w:r>
      <w:proofErr w:type="spellStart"/>
      <w:r>
        <w:t>reinitializarea</w:t>
      </w:r>
      <w:proofErr w:type="spellEnd"/>
      <w:r>
        <w:t xml:space="preserve"> legăturii cu acesta;</w:t>
      </w:r>
    </w:p>
    <w:p w14:paraId="00000277" w14:textId="77777777" w:rsidR="00D656D1" w:rsidRDefault="00000000">
      <w:pPr>
        <w:ind w:left="0" w:hanging="2"/>
      </w:pPr>
      <w:proofErr w:type="spellStart"/>
      <w:r>
        <w:rPr>
          <w:b/>
        </w:rPr>
        <w:t>AutoIntegOverflow</w:t>
      </w:r>
      <w:proofErr w:type="spellEnd"/>
      <w:r>
        <w:t xml:space="preserve"> - permite activarea trimiterii de către masterul DNP3.0 din ES200 a unui mesaj de </w:t>
      </w:r>
      <w:proofErr w:type="spellStart"/>
      <w:r>
        <w:t>intergogare</w:t>
      </w:r>
      <w:proofErr w:type="spellEnd"/>
      <w:r>
        <w:t xml:space="preserve"> generala (</w:t>
      </w:r>
      <w:proofErr w:type="spellStart"/>
      <w:r>
        <w:t>Interity</w:t>
      </w:r>
      <w:proofErr w:type="spellEnd"/>
      <w:r>
        <w:t xml:space="preserve"> </w:t>
      </w:r>
      <w:proofErr w:type="spellStart"/>
      <w:r>
        <w:t>Poll</w:t>
      </w:r>
      <w:proofErr w:type="spellEnd"/>
      <w:r>
        <w:t xml:space="preserve">) a unui IED, după recepționarea mesajului de umplere a </w:t>
      </w:r>
      <w:proofErr w:type="spellStart"/>
      <w:r>
        <w:t>bufferului</w:t>
      </w:r>
      <w:proofErr w:type="spellEnd"/>
      <w:r>
        <w:t xml:space="preserve"> de evenimente a acestuia;</w:t>
      </w:r>
    </w:p>
    <w:p w14:paraId="00000278" w14:textId="77777777" w:rsidR="00D656D1" w:rsidRDefault="00000000">
      <w:pPr>
        <w:ind w:left="0" w:hanging="2"/>
      </w:pPr>
      <w:proofErr w:type="spellStart"/>
      <w:r>
        <w:rPr>
          <w:b/>
        </w:rPr>
        <w:t>AutoIntegTimeout</w:t>
      </w:r>
      <w:proofErr w:type="spellEnd"/>
      <w:r>
        <w:t xml:space="preserve"> - permite activarea trimiterii de către masterul DNP3.0 din ES200 a unui mesaj de </w:t>
      </w:r>
      <w:proofErr w:type="spellStart"/>
      <w:r>
        <w:t>intergogare</w:t>
      </w:r>
      <w:proofErr w:type="spellEnd"/>
      <w:r>
        <w:t xml:space="preserve"> generala (</w:t>
      </w:r>
      <w:proofErr w:type="spellStart"/>
      <w:r>
        <w:t>Interity</w:t>
      </w:r>
      <w:proofErr w:type="spellEnd"/>
      <w:r>
        <w:t xml:space="preserve"> </w:t>
      </w:r>
      <w:proofErr w:type="spellStart"/>
      <w:r>
        <w:t>Poll</w:t>
      </w:r>
      <w:proofErr w:type="spellEnd"/>
      <w:r>
        <w:t xml:space="preserve">) a unui IED, </w:t>
      </w:r>
      <w:proofErr w:type="spellStart"/>
      <w:r>
        <w:t>dupa</w:t>
      </w:r>
      <w:proofErr w:type="spellEnd"/>
      <w:r>
        <w:t xml:space="preserve"> depășirea unui interval de timp (</w:t>
      </w:r>
      <w:proofErr w:type="spellStart"/>
      <w:r>
        <w:t>timeout</w:t>
      </w:r>
      <w:proofErr w:type="spellEnd"/>
      <w:r>
        <w:t>) setat pentru canalul de comunicație cu IED;</w:t>
      </w:r>
    </w:p>
    <w:p w14:paraId="00000279" w14:textId="77777777" w:rsidR="00D656D1" w:rsidRDefault="00000000">
      <w:pPr>
        <w:ind w:left="0" w:hanging="2"/>
      </w:pPr>
      <w:proofErr w:type="spellStart"/>
      <w:r>
        <w:rPr>
          <w:b/>
        </w:rPr>
        <w:t>EnableUnsol</w:t>
      </w:r>
      <w:proofErr w:type="spellEnd"/>
      <w:r>
        <w:t xml:space="preserve"> - permite trimiterea unui mesaj de activare a mesajelor nesolicitate (</w:t>
      </w:r>
      <w:proofErr w:type="spellStart"/>
      <w:r>
        <w:t>unsolicited</w:t>
      </w:r>
      <w:proofErr w:type="spellEnd"/>
      <w:r>
        <w:t xml:space="preserve"> </w:t>
      </w:r>
      <w:proofErr w:type="spellStart"/>
      <w:r>
        <w:t>responses</w:t>
      </w:r>
      <w:proofErr w:type="spellEnd"/>
      <w:r>
        <w:t xml:space="preserve">) la nivelul unui IED. </w:t>
      </w:r>
      <w:proofErr w:type="spellStart"/>
      <w:r>
        <w:t>Unsolicited</w:t>
      </w:r>
      <w:proofErr w:type="spellEnd"/>
      <w:r>
        <w:t xml:space="preserve"> </w:t>
      </w:r>
      <w:proofErr w:type="spellStart"/>
      <w:r>
        <w:t>responses</w:t>
      </w:r>
      <w:proofErr w:type="spellEnd"/>
      <w:r>
        <w:t xml:space="preserve"> </w:t>
      </w:r>
      <w:proofErr w:type="spellStart"/>
      <w:r>
        <w:t>reprezinta</w:t>
      </w:r>
      <w:proofErr w:type="spellEnd"/>
      <w:r>
        <w:t xml:space="preserve"> mecanismul de </w:t>
      </w:r>
      <w:proofErr w:type="spellStart"/>
      <w:r>
        <w:t>tranmitere</w:t>
      </w:r>
      <w:proofErr w:type="spellEnd"/>
      <w:r>
        <w:t xml:space="preserve"> a </w:t>
      </w:r>
      <w:proofErr w:type="spellStart"/>
      <w:r>
        <w:t>evenimetelor</w:t>
      </w:r>
      <w:proofErr w:type="spellEnd"/>
      <w:r>
        <w:t xml:space="preserve"> de către un slave de DNP3.0 </w:t>
      </w:r>
      <w:proofErr w:type="spellStart"/>
      <w:r>
        <w:t>catre</w:t>
      </w:r>
      <w:proofErr w:type="spellEnd"/>
      <w:r>
        <w:t xml:space="preserve"> master </w:t>
      </w:r>
      <w:proofErr w:type="spellStart"/>
      <w:r>
        <w:t>fara</w:t>
      </w:r>
      <w:proofErr w:type="spellEnd"/>
      <w:r>
        <w:t xml:space="preserve"> a fi necesara </w:t>
      </w:r>
      <w:proofErr w:type="spellStart"/>
      <w:r>
        <w:t>intergoarea</w:t>
      </w:r>
      <w:proofErr w:type="spellEnd"/>
      <w:r>
        <w:t xml:space="preserve"> </w:t>
      </w:r>
      <w:proofErr w:type="spellStart"/>
      <w:r>
        <w:t>perioadica</w:t>
      </w:r>
      <w:proofErr w:type="spellEnd"/>
      <w:r>
        <w:t xml:space="preserve"> a slave-</w:t>
      </w:r>
      <w:proofErr w:type="spellStart"/>
      <w:r>
        <w:t>ul</w:t>
      </w:r>
      <w:proofErr w:type="spellEnd"/>
      <w:r>
        <w:t xml:space="preserve"> (mecanism de event </w:t>
      </w:r>
      <w:proofErr w:type="spellStart"/>
      <w:r>
        <w:t>driven</w:t>
      </w:r>
      <w:proofErr w:type="spellEnd"/>
      <w:r>
        <w:t xml:space="preserve"> in DNP3). În cazul în care IED nu are posibilitatea de a trimite mesaje de tip </w:t>
      </w:r>
      <w:proofErr w:type="spellStart"/>
      <w:r>
        <w:t>unsolicited</w:t>
      </w:r>
      <w:proofErr w:type="spellEnd"/>
      <w:r>
        <w:t xml:space="preserve">, acesta va raporta evenimentele prin mecanismul RBE (report </w:t>
      </w:r>
      <w:proofErr w:type="spellStart"/>
      <w:r>
        <w:t>by</w:t>
      </w:r>
      <w:proofErr w:type="spellEnd"/>
      <w:r>
        <w:t xml:space="preserve"> </w:t>
      </w:r>
      <w:proofErr w:type="spellStart"/>
      <w:r>
        <w:t>exception</w:t>
      </w:r>
      <w:proofErr w:type="spellEnd"/>
      <w:r>
        <w:t>) la fiecare interogare generala pe care o primește din partea masterului din ES200;</w:t>
      </w:r>
    </w:p>
    <w:p w14:paraId="0000027A" w14:textId="77777777" w:rsidR="00D656D1" w:rsidRDefault="00D656D1">
      <w:pPr>
        <w:ind w:left="0" w:hanging="2"/>
      </w:pPr>
    </w:p>
    <w:p w14:paraId="0000027B" w14:textId="77777777" w:rsidR="00D656D1" w:rsidRDefault="00000000">
      <w:pPr>
        <w:ind w:left="0" w:hanging="2"/>
      </w:pPr>
      <w:proofErr w:type="spellStart"/>
      <w:r>
        <w:rPr>
          <w:b/>
        </w:rPr>
        <w:t>IntegrityPoolInterval</w:t>
      </w:r>
      <w:proofErr w:type="spellEnd"/>
      <w:r>
        <w:t xml:space="preserve"> - Intervalul de timp (secunde) la care Masterul trimite un mesaj de </w:t>
      </w:r>
      <w:proofErr w:type="spellStart"/>
      <w:r>
        <w:t>inerogare</w:t>
      </w:r>
      <w:proofErr w:type="spellEnd"/>
      <w:r>
        <w:t xml:space="preserve"> generala (</w:t>
      </w:r>
      <w:proofErr w:type="spellStart"/>
      <w:r>
        <w:t>interity</w:t>
      </w:r>
      <w:proofErr w:type="spellEnd"/>
      <w:r>
        <w:t xml:space="preserve"> </w:t>
      </w:r>
      <w:proofErr w:type="spellStart"/>
      <w:r>
        <w:t>poll</w:t>
      </w:r>
      <w:proofErr w:type="spellEnd"/>
      <w:r>
        <w:t xml:space="preserve">) </w:t>
      </w:r>
      <w:proofErr w:type="spellStart"/>
      <w:r>
        <w:t>catre</w:t>
      </w:r>
      <w:proofErr w:type="spellEnd"/>
      <w:r>
        <w:t xml:space="preserve"> IED cu care se afla in </w:t>
      </w:r>
      <w:proofErr w:type="spellStart"/>
      <w:r>
        <w:t>comunicatie</w:t>
      </w:r>
      <w:proofErr w:type="spellEnd"/>
      <w:r>
        <w:t>;</w:t>
      </w:r>
    </w:p>
    <w:p w14:paraId="0000027C" w14:textId="77777777" w:rsidR="00D656D1" w:rsidRDefault="00000000">
      <w:pPr>
        <w:ind w:left="0" w:hanging="2"/>
      </w:pPr>
      <w:proofErr w:type="spellStart"/>
      <w:r>
        <w:rPr>
          <w:b/>
        </w:rPr>
        <w:lastRenderedPageBreak/>
        <w:t>LinkStatusInterval</w:t>
      </w:r>
      <w:proofErr w:type="spellEnd"/>
      <w:r>
        <w:t xml:space="preserve"> - parametrul prin care se setează periodicitate transmiterii mesajelor de verificare a stării nivelului de </w:t>
      </w:r>
      <w:proofErr w:type="spellStart"/>
      <w:r>
        <w:t>legatura</w:t>
      </w:r>
      <w:proofErr w:type="spellEnd"/>
      <w:r>
        <w:t xml:space="preserve"> (link) între master și IED;</w:t>
      </w:r>
    </w:p>
    <w:p w14:paraId="0000027D" w14:textId="77777777" w:rsidR="00D656D1" w:rsidRDefault="00000000">
      <w:pPr>
        <w:ind w:left="0" w:hanging="2"/>
      </w:pPr>
      <w:proofErr w:type="spellStart"/>
      <w:r>
        <w:rPr>
          <w:b/>
        </w:rPr>
        <w:t>ChannelResponseTimeout</w:t>
      </w:r>
      <w:proofErr w:type="spellEnd"/>
      <w:r>
        <w:t xml:space="preserve"> - </w:t>
      </w:r>
      <w:proofErr w:type="spellStart"/>
      <w:r>
        <w:t>reprezinta</w:t>
      </w:r>
      <w:proofErr w:type="spellEnd"/>
      <w:r>
        <w:t xml:space="preserve"> timpul de așteptare a DNP3Master pentru un răspuns la o cerere care a fost transmisă la nivel de aplicație ;</w:t>
      </w:r>
    </w:p>
    <w:p w14:paraId="0000027E" w14:textId="77777777" w:rsidR="00D656D1" w:rsidRDefault="00000000">
      <w:pPr>
        <w:ind w:left="0" w:hanging="2"/>
      </w:pPr>
      <w:proofErr w:type="spellStart"/>
      <w:r>
        <w:rPr>
          <w:b/>
        </w:rPr>
        <w:t>LinkConfirmTimeout</w:t>
      </w:r>
      <w:proofErr w:type="spellEnd"/>
      <w:r>
        <w:t xml:space="preserve"> - timpul maxim de așteptarea a  DNP3Master a mesajelor de confirmare a stării de la nivelul de </w:t>
      </w:r>
      <w:proofErr w:type="spellStart"/>
      <w:r>
        <w:t>legatura</w:t>
      </w:r>
      <w:proofErr w:type="spellEnd"/>
      <w:r>
        <w:t xml:space="preserve"> (LINK) după emiterea de către DNP3Master a unei cereri de verificare a acestei stări ;</w:t>
      </w:r>
    </w:p>
    <w:p w14:paraId="0000027F" w14:textId="77777777" w:rsidR="00D656D1" w:rsidRDefault="00000000">
      <w:pPr>
        <w:ind w:left="0" w:hanging="2"/>
      </w:pPr>
      <w:proofErr w:type="spellStart"/>
      <w:r>
        <w:rPr>
          <w:b/>
        </w:rPr>
        <w:t>LinkConfirmMode</w:t>
      </w:r>
      <w:proofErr w:type="spellEnd"/>
      <w:r>
        <w:t xml:space="preserve"> - permite setare modului de </w:t>
      </w:r>
      <w:proofErr w:type="spellStart"/>
      <w:r>
        <w:t>asteptare</w:t>
      </w:r>
      <w:proofErr w:type="spellEnd"/>
      <w:r>
        <w:t xml:space="preserve"> a mesajelor de confirmare de la nivel de aplicație. Valorile posibile sunt NEVER (</w:t>
      </w:r>
      <w:proofErr w:type="spellStart"/>
      <w:r>
        <w:t>confimare</w:t>
      </w:r>
      <w:proofErr w:type="spellEnd"/>
      <w:r>
        <w:t xml:space="preserve"> doar a mesajelor nesolicitate transmise de către slave), SOMETIMES, ALWAYS (necesita confirmare pentru toate mesajele transmise între master si slave). În cazul în care este setată valoarea NEVER mecanismul de verificare a nivelului de </w:t>
      </w:r>
      <w:proofErr w:type="spellStart"/>
      <w:r>
        <w:t>legatura</w:t>
      </w:r>
      <w:proofErr w:type="spellEnd"/>
      <w:r>
        <w:t xml:space="preserve"> (LINK) configurat prin </w:t>
      </w:r>
      <w:proofErr w:type="spellStart"/>
      <w:r>
        <w:t>parmaterii</w:t>
      </w:r>
      <w:proofErr w:type="spellEnd"/>
      <w:r>
        <w:t xml:space="preserve"> </w:t>
      </w:r>
      <w:proofErr w:type="spellStart"/>
      <w:r>
        <w:rPr>
          <w:b/>
        </w:rPr>
        <w:t>LinkStatusInterval</w:t>
      </w:r>
      <w:proofErr w:type="spellEnd"/>
      <w:r>
        <w:rPr>
          <w:b/>
        </w:rPr>
        <w:t xml:space="preserve"> </w:t>
      </w:r>
      <w:r>
        <w:t xml:space="preserve">și </w:t>
      </w:r>
      <w:proofErr w:type="spellStart"/>
      <w:r>
        <w:rPr>
          <w:b/>
        </w:rPr>
        <w:t>LinkConfirmTimeout</w:t>
      </w:r>
      <w:proofErr w:type="spellEnd"/>
      <w:r>
        <w:rPr>
          <w:b/>
        </w:rPr>
        <w:t xml:space="preserve"> </w:t>
      </w:r>
      <w:proofErr w:type="spellStart"/>
      <w:r>
        <w:t>ramane</w:t>
      </w:r>
      <w:proofErr w:type="spellEnd"/>
      <w:r>
        <w:t xml:space="preserve"> in </w:t>
      </w:r>
      <w:proofErr w:type="spellStart"/>
      <w:r>
        <w:t>functie</w:t>
      </w:r>
      <w:proofErr w:type="spellEnd"/>
      <w:r>
        <w:t xml:space="preserve">. Este important ca </w:t>
      </w:r>
      <w:proofErr w:type="spellStart"/>
      <w:r>
        <w:t>pamatertul</w:t>
      </w:r>
      <w:proofErr w:type="spellEnd"/>
      <w:r>
        <w:t xml:space="preserve"> echivalent din IED sa fie setat cu aceeași valoare (NEVER, SOMETIMES sau ALWAYS) ca în ES200.</w:t>
      </w:r>
    </w:p>
    <w:p w14:paraId="00000280" w14:textId="77777777" w:rsidR="00D656D1" w:rsidRDefault="00000000">
      <w:pPr>
        <w:ind w:left="0" w:hanging="2"/>
      </w:pPr>
      <w:proofErr w:type="spellStart"/>
      <w:r>
        <w:rPr>
          <w:b/>
        </w:rPr>
        <w:t>MaxRequestRetries</w:t>
      </w:r>
      <w:proofErr w:type="spellEnd"/>
      <w:r>
        <w:t xml:space="preserve"> - Numărul maxim de cereri trimise către IED la care nu s-a primit răspuns după expirarea intervalelor de </w:t>
      </w:r>
      <w:proofErr w:type="spellStart"/>
      <w:r>
        <w:t>timeout</w:t>
      </w:r>
      <w:proofErr w:type="spellEnd"/>
      <w:r>
        <w:t xml:space="preserve"> setate mai sus înainte ca conexiunea să fie  întrerupta de DNP3Master</w:t>
      </w:r>
    </w:p>
    <w:p w14:paraId="00000281" w14:textId="77777777" w:rsidR="00D656D1" w:rsidRDefault="00000000">
      <w:pPr>
        <w:pStyle w:val="Titlu3"/>
        <w:numPr>
          <w:ilvl w:val="2"/>
          <w:numId w:val="22"/>
        </w:numPr>
        <w:ind w:left="0" w:hanging="2"/>
        <w:rPr>
          <w:rFonts w:ascii="Calibri" w:eastAsia="Calibri" w:hAnsi="Calibri" w:cs="Calibri"/>
          <w:color w:val="003399"/>
          <w:sz w:val="24"/>
          <w:szCs w:val="24"/>
        </w:rPr>
      </w:pPr>
      <w:bookmarkStart w:id="94" w:name="_heading=h.dhnwyqfudejc" w:colFirst="0" w:colLast="0"/>
      <w:bookmarkEnd w:id="94"/>
      <w:proofErr w:type="spellStart"/>
      <w:r>
        <w:rPr>
          <w:rFonts w:ascii="Calibri" w:eastAsia="Calibri" w:hAnsi="Calibri" w:cs="Calibri"/>
          <w:color w:val="003399"/>
          <w:sz w:val="24"/>
          <w:szCs w:val="24"/>
        </w:rPr>
        <w:t>Adaugarea</w:t>
      </w:r>
      <w:proofErr w:type="spellEnd"/>
      <w:r>
        <w:rPr>
          <w:rFonts w:ascii="Calibri" w:eastAsia="Calibri" w:hAnsi="Calibri" w:cs="Calibri"/>
          <w:color w:val="003399"/>
          <w:sz w:val="24"/>
          <w:szCs w:val="24"/>
        </w:rPr>
        <w:t xml:space="preserve"> </w:t>
      </w:r>
      <w:proofErr w:type="spellStart"/>
      <w:r>
        <w:rPr>
          <w:rFonts w:ascii="Calibri" w:eastAsia="Calibri" w:hAnsi="Calibri" w:cs="Calibri"/>
          <w:color w:val="003399"/>
          <w:sz w:val="24"/>
          <w:szCs w:val="24"/>
        </w:rPr>
        <w:t>marimilor</w:t>
      </w:r>
      <w:proofErr w:type="spellEnd"/>
      <w:r>
        <w:rPr>
          <w:rFonts w:ascii="Calibri" w:eastAsia="Calibri" w:hAnsi="Calibri" w:cs="Calibri"/>
          <w:color w:val="003399"/>
          <w:sz w:val="24"/>
          <w:szCs w:val="24"/>
        </w:rPr>
        <w:t xml:space="preserve"> digitale</w:t>
      </w:r>
    </w:p>
    <w:p w14:paraId="00000282" w14:textId="77777777" w:rsidR="00D656D1" w:rsidRDefault="00000000">
      <w:pPr>
        <w:widowControl w:val="0"/>
        <w:spacing w:before="20" w:after="20" w:line="240" w:lineRule="auto"/>
        <w:ind w:left="0" w:hanging="2"/>
        <w:rPr>
          <w:rFonts w:ascii="Calibri" w:eastAsia="Calibri" w:hAnsi="Calibri" w:cs="Calibri"/>
          <w:sz w:val="24"/>
          <w:szCs w:val="24"/>
        </w:rPr>
      </w:pPr>
      <w:proofErr w:type="spellStart"/>
      <w:r>
        <w:rPr>
          <w:rFonts w:ascii="Calibri" w:eastAsia="Calibri" w:hAnsi="Calibri" w:cs="Calibri"/>
          <w:b/>
          <w:sz w:val="24"/>
          <w:szCs w:val="24"/>
        </w:rPr>
        <w:t>Address</w:t>
      </w:r>
      <w:proofErr w:type="spellEnd"/>
      <w:r>
        <w:rPr>
          <w:rFonts w:ascii="Calibri" w:eastAsia="Calibri" w:hAnsi="Calibri" w:cs="Calibri"/>
          <w:sz w:val="24"/>
          <w:szCs w:val="24"/>
        </w:rPr>
        <w:t xml:space="preserve">  – Adresa informației de tip </w:t>
      </w:r>
      <w:proofErr w:type="spellStart"/>
      <w:r>
        <w:rPr>
          <w:rFonts w:ascii="Calibri" w:eastAsia="Calibri" w:hAnsi="Calibri" w:cs="Calibri"/>
          <w:sz w:val="24"/>
          <w:szCs w:val="24"/>
        </w:rPr>
        <w:t>Binary</w:t>
      </w:r>
      <w:proofErr w:type="spellEnd"/>
      <w:r>
        <w:rPr>
          <w:rFonts w:ascii="Calibri" w:eastAsia="Calibri" w:hAnsi="Calibri" w:cs="Calibri"/>
          <w:sz w:val="24"/>
          <w:szCs w:val="24"/>
        </w:rPr>
        <w:t xml:space="preserve"> input preluate din IED. Harta de adrese poate fi creata prin configurare IED cu ajutorul </w:t>
      </w:r>
      <w:proofErr w:type="spellStart"/>
      <w:r>
        <w:rPr>
          <w:rFonts w:ascii="Calibri" w:eastAsia="Calibri" w:hAnsi="Calibri" w:cs="Calibri"/>
          <w:sz w:val="24"/>
          <w:szCs w:val="24"/>
        </w:rPr>
        <w:t>sw</w:t>
      </w:r>
      <w:proofErr w:type="spellEnd"/>
      <w:r>
        <w:rPr>
          <w:rFonts w:ascii="Calibri" w:eastAsia="Calibri" w:hAnsi="Calibri" w:cs="Calibri"/>
          <w:sz w:val="24"/>
          <w:szCs w:val="24"/>
        </w:rPr>
        <w:t xml:space="preserve"> de configurare specific sau în documentația tehnică a IED.</w:t>
      </w:r>
    </w:p>
    <w:p w14:paraId="00000283" w14:textId="77777777" w:rsidR="00D656D1" w:rsidRDefault="00000000">
      <w:pPr>
        <w:widowControl w:val="0"/>
        <w:spacing w:before="20" w:after="20" w:line="240" w:lineRule="auto"/>
        <w:ind w:left="0" w:hanging="2"/>
        <w:rPr>
          <w:rFonts w:ascii="Calibri" w:eastAsia="Calibri" w:hAnsi="Calibri" w:cs="Calibri"/>
          <w:sz w:val="24"/>
          <w:szCs w:val="24"/>
        </w:rPr>
      </w:pPr>
      <w:proofErr w:type="spellStart"/>
      <w:r>
        <w:rPr>
          <w:rFonts w:ascii="Calibri" w:eastAsia="Calibri" w:hAnsi="Calibri" w:cs="Calibri"/>
          <w:b/>
          <w:sz w:val="24"/>
          <w:szCs w:val="24"/>
        </w:rPr>
        <w:t>Description</w:t>
      </w:r>
      <w:proofErr w:type="spellEnd"/>
      <w:r>
        <w:rPr>
          <w:rFonts w:ascii="Calibri" w:eastAsia="Calibri" w:hAnsi="Calibri" w:cs="Calibri"/>
          <w:sz w:val="24"/>
          <w:szCs w:val="24"/>
        </w:rPr>
        <w:t xml:space="preserve"> – Descrierea detaliată a entității preluate - pentru uz intern(ex: Funcționat </w:t>
      </w:r>
      <w:proofErr w:type="spellStart"/>
      <w:r>
        <w:rPr>
          <w:rFonts w:ascii="Calibri" w:eastAsia="Calibri" w:hAnsi="Calibri" w:cs="Calibri"/>
          <w:sz w:val="24"/>
          <w:szCs w:val="24"/>
        </w:rPr>
        <w:t>protectie</w:t>
      </w:r>
      <w:proofErr w:type="spellEnd"/>
      <w:r>
        <w:rPr>
          <w:rFonts w:ascii="Calibri" w:eastAsia="Calibri" w:hAnsi="Calibri" w:cs="Calibri"/>
          <w:sz w:val="24"/>
          <w:szCs w:val="24"/>
        </w:rPr>
        <w:t xml:space="preserve"> maximal treapta 1).</w:t>
      </w:r>
    </w:p>
    <w:p w14:paraId="00000284" w14:textId="77777777" w:rsidR="00D656D1" w:rsidRDefault="00000000">
      <w:pPr>
        <w:widowControl w:val="0"/>
        <w:spacing w:before="20" w:after="20" w:line="240" w:lineRule="auto"/>
        <w:ind w:left="0" w:hanging="2"/>
        <w:rPr>
          <w:rFonts w:ascii="Calibri" w:eastAsia="Calibri" w:hAnsi="Calibri" w:cs="Calibri"/>
          <w:sz w:val="24"/>
          <w:szCs w:val="24"/>
        </w:rPr>
      </w:pPr>
      <w:proofErr w:type="spellStart"/>
      <w:r>
        <w:rPr>
          <w:rFonts w:ascii="Calibri" w:eastAsia="Calibri" w:hAnsi="Calibri" w:cs="Calibri"/>
          <w:b/>
          <w:sz w:val="24"/>
          <w:szCs w:val="24"/>
        </w:rPr>
        <w:t>Variable</w:t>
      </w:r>
      <w:proofErr w:type="spellEnd"/>
      <w:r>
        <w:rPr>
          <w:rFonts w:ascii="Calibri" w:eastAsia="Calibri" w:hAnsi="Calibri" w:cs="Calibri"/>
          <w:b/>
          <w:sz w:val="24"/>
          <w:szCs w:val="24"/>
        </w:rPr>
        <w:t xml:space="preserve"> </w:t>
      </w:r>
      <w:proofErr w:type="spellStart"/>
      <w:r>
        <w:rPr>
          <w:rFonts w:ascii="Calibri" w:eastAsia="Calibri" w:hAnsi="Calibri" w:cs="Calibri"/>
          <w:b/>
          <w:sz w:val="24"/>
          <w:szCs w:val="24"/>
        </w:rPr>
        <w:t>Name</w:t>
      </w:r>
      <w:proofErr w:type="spellEnd"/>
      <w:r>
        <w:rPr>
          <w:rFonts w:ascii="Calibri" w:eastAsia="Calibri" w:hAnsi="Calibri" w:cs="Calibri"/>
          <w:sz w:val="24"/>
          <w:szCs w:val="24"/>
        </w:rPr>
        <w:t xml:space="preserve"> – Se completează un TAG unic pentru fiecare semnal. Acest TAG va fi identificatorul intern pentru respectivul semnal și va fi utilizat în cadrul proceselor salve si pentru realizarea unor logici de automatizare.</w:t>
      </w:r>
    </w:p>
    <w:p w14:paraId="00000285" w14:textId="77777777" w:rsidR="00D656D1" w:rsidRDefault="00D656D1">
      <w:pPr>
        <w:ind w:left="0" w:hanging="2"/>
        <w:rPr>
          <w:b/>
        </w:rPr>
      </w:pPr>
    </w:p>
    <w:p w14:paraId="00000286" w14:textId="77777777" w:rsidR="00D656D1" w:rsidRDefault="00000000">
      <w:pPr>
        <w:pStyle w:val="Titlu3"/>
        <w:numPr>
          <w:ilvl w:val="2"/>
          <w:numId w:val="22"/>
        </w:numPr>
        <w:ind w:left="0" w:hanging="2"/>
        <w:rPr>
          <w:rFonts w:ascii="Calibri" w:eastAsia="Calibri" w:hAnsi="Calibri" w:cs="Calibri"/>
          <w:color w:val="003399"/>
          <w:sz w:val="24"/>
          <w:szCs w:val="24"/>
        </w:rPr>
      </w:pPr>
      <w:bookmarkStart w:id="95" w:name="_heading=h.1htbl9tv5q4k" w:colFirst="0" w:colLast="0"/>
      <w:bookmarkEnd w:id="95"/>
      <w:r>
        <w:rPr>
          <w:rFonts w:ascii="Calibri" w:eastAsia="Calibri" w:hAnsi="Calibri" w:cs="Calibri"/>
          <w:color w:val="003399"/>
          <w:sz w:val="24"/>
          <w:szCs w:val="24"/>
        </w:rPr>
        <w:t xml:space="preserve">Adăugarea </w:t>
      </w:r>
      <w:proofErr w:type="spellStart"/>
      <w:r>
        <w:rPr>
          <w:rFonts w:ascii="Calibri" w:eastAsia="Calibri" w:hAnsi="Calibri" w:cs="Calibri"/>
          <w:color w:val="003399"/>
          <w:sz w:val="24"/>
          <w:szCs w:val="24"/>
        </w:rPr>
        <w:t>marimilor</w:t>
      </w:r>
      <w:proofErr w:type="spellEnd"/>
      <w:r>
        <w:rPr>
          <w:rFonts w:ascii="Calibri" w:eastAsia="Calibri" w:hAnsi="Calibri" w:cs="Calibri"/>
          <w:color w:val="003399"/>
          <w:sz w:val="24"/>
          <w:szCs w:val="24"/>
        </w:rPr>
        <w:t xml:space="preserve"> analogice</w:t>
      </w:r>
    </w:p>
    <w:p w14:paraId="00000287" w14:textId="77777777" w:rsidR="00D656D1" w:rsidRDefault="00000000">
      <w:pPr>
        <w:widowControl w:val="0"/>
        <w:spacing w:before="20" w:after="20" w:line="240" w:lineRule="auto"/>
        <w:ind w:left="0" w:hanging="2"/>
        <w:rPr>
          <w:rFonts w:ascii="Calibri" w:eastAsia="Calibri" w:hAnsi="Calibri" w:cs="Calibri"/>
          <w:sz w:val="24"/>
          <w:szCs w:val="24"/>
        </w:rPr>
      </w:pPr>
      <w:proofErr w:type="spellStart"/>
      <w:r>
        <w:rPr>
          <w:rFonts w:ascii="Calibri" w:eastAsia="Calibri" w:hAnsi="Calibri" w:cs="Calibri"/>
          <w:b/>
          <w:sz w:val="24"/>
          <w:szCs w:val="24"/>
        </w:rPr>
        <w:t>Address</w:t>
      </w:r>
      <w:proofErr w:type="spellEnd"/>
      <w:r>
        <w:rPr>
          <w:rFonts w:ascii="Calibri" w:eastAsia="Calibri" w:hAnsi="Calibri" w:cs="Calibri"/>
          <w:sz w:val="24"/>
          <w:szCs w:val="24"/>
        </w:rPr>
        <w:t xml:space="preserve">  – Adresa informației de tip Analogic input preluate din IED. Harta de adrese poate fi creata prin configurare IED cu ajutorul </w:t>
      </w:r>
      <w:proofErr w:type="spellStart"/>
      <w:r>
        <w:rPr>
          <w:rFonts w:ascii="Calibri" w:eastAsia="Calibri" w:hAnsi="Calibri" w:cs="Calibri"/>
          <w:sz w:val="24"/>
          <w:szCs w:val="24"/>
        </w:rPr>
        <w:t>sw</w:t>
      </w:r>
      <w:proofErr w:type="spellEnd"/>
      <w:r>
        <w:rPr>
          <w:rFonts w:ascii="Calibri" w:eastAsia="Calibri" w:hAnsi="Calibri" w:cs="Calibri"/>
          <w:sz w:val="24"/>
          <w:szCs w:val="24"/>
        </w:rPr>
        <w:t xml:space="preserve"> de configurare specific sau în documentația tehnică a </w:t>
      </w:r>
      <w:r>
        <w:rPr>
          <w:rFonts w:ascii="Calibri" w:eastAsia="Calibri" w:hAnsi="Calibri" w:cs="Calibri"/>
          <w:sz w:val="24"/>
          <w:szCs w:val="24"/>
        </w:rPr>
        <w:lastRenderedPageBreak/>
        <w:t>IED.</w:t>
      </w:r>
    </w:p>
    <w:p w14:paraId="00000288" w14:textId="77777777" w:rsidR="00D656D1" w:rsidRDefault="00000000">
      <w:pPr>
        <w:widowControl w:val="0"/>
        <w:spacing w:before="20" w:after="20" w:line="240" w:lineRule="auto"/>
        <w:ind w:left="0" w:hanging="2"/>
        <w:rPr>
          <w:rFonts w:ascii="Calibri" w:eastAsia="Calibri" w:hAnsi="Calibri" w:cs="Calibri"/>
          <w:sz w:val="24"/>
          <w:szCs w:val="24"/>
        </w:rPr>
      </w:pPr>
      <w:proofErr w:type="spellStart"/>
      <w:r>
        <w:rPr>
          <w:rFonts w:ascii="Calibri" w:eastAsia="Calibri" w:hAnsi="Calibri" w:cs="Calibri"/>
          <w:b/>
          <w:sz w:val="24"/>
          <w:szCs w:val="24"/>
        </w:rPr>
        <w:t>Description</w:t>
      </w:r>
      <w:proofErr w:type="spellEnd"/>
      <w:r>
        <w:rPr>
          <w:rFonts w:ascii="Calibri" w:eastAsia="Calibri" w:hAnsi="Calibri" w:cs="Calibri"/>
          <w:sz w:val="24"/>
          <w:szCs w:val="24"/>
        </w:rPr>
        <w:t xml:space="preserve"> – Descrierea detaliată a entității preluate - pentru uz intern(ex: Valoare curent faza A).</w:t>
      </w:r>
    </w:p>
    <w:p w14:paraId="00000289" w14:textId="77777777" w:rsidR="00D656D1" w:rsidRDefault="00000000">
      <w:pPr>
        <w:widowControl w:val="0"/>
        <w:spacing w:before="20" w:after="20" w:line="240" w:lineRule="auto"/>
        <w:ind w:left="0" w:hanging="2"/>
        <w:rPr>
          <w:rFonts w:ascii="Calibri" w:eastAsia="Calibri" w:hAnsi="Calibri" w:cs="Calibri"/>
          <w:sz w:val="24"/>
          <w:szCs w:val="24"/>
        </w:rPr>
      </w:pPr>
      <w:proofErr w:type="spellStart"/>
      <w:r>
        <w:rPr>
          <w:rFonts w:ascii="Calibri" w:eastAsia="Calibri" w:hAnsi="Calibri" w:cs="Calibri"/>
          <w:b/>
          <w:sz w:val="24"/>
          <w:szCs w:val="24"/>
        </w:rPr>
        <w:t>Variable</w:t>
      </w:r>
      <w:proofErr w:type="spellEnd"/>
      <w:r>
        <w:rPr>
          <w:rFonts w:ascii="Calibri" w:eastAsia="Calibri" w:hAnsi="Calibri" w:cs="Calibri"/>
          <w:b/>
          <w:sz w:val="24"/>
          <w:szCs w:val="24"/>
        </w:rPr>
        <w:t xml:space="preserve"> </w:t>
      </w:r>
      <w:proofErr w:type="spellStart"/>
      <w:r>
        <w:rPr>
          <w:rFonts w:ascii="Calibri" w:eastAsia="Calibri" w:hAnsi="Calibri" w:cs="Calibri"/>
          <w:b/>
          <w:sz w:val="24"/>
          <w:szCs w:val="24"/>
        </w:rPr>
        <w:t>Name</w:t>
      </w:r>
      <w:proofErr w:type="spellEnd"/>
      <w:r>
        <w:rPr>
          <w:rFonts w:ascii="Calibri" w:eastAsia="Calibri" w:hAnsi="Calibri" w:cs="Calibri"/>
          <w:sz w:val="24"/>
          <w:szCs w:val="24"/>
        </w:rPr>
        <w:t xml:space="preserve"> – Se completează un TAG unic pentru fiecare semnal. Acest TAG va fi identificatorul intern pentru respectivul semnal si va fi utilizat in cadrul proceselor salve si pentru realizarea unor logici de automatizare.</w:t>
      </w:r>
    </w:p>
    <w:p w14:paraId="0000028A" w14:textId="77777777" w:rsidR="00D656D1" w:rsidRDefault="00000000">
      <w:pPr>
        <w:pStyle w:val="Titlu3"/>
        <w:numPr>
          <w:ilvl w:val="2"/>
          <w:numId w:val="22"/>
        </w:numPr>
        <w:ind w:left="0" w:hanging="2"/>
        <w:rPr>
          <w:rFonts w:ascii="Calibri" w:eastAsia="Calibri" w:hAnsi="Calibri" w:cs="Calibri"/>
          <w:color w:val="003399"/>
          <w:sz w:val="24"/>
          <w:szCs w:val="24"/>
        </w:rPr>
      </w:pPr>
      <w:bookmarkStart w:id="96" w:name="_heading=h.ty4hbny8256g" w:colFirst="0" w:colLast="0"/>
      <w:bookmarkEnd w:id="96"/>
      <w:r>
        <w:rPr>
          <w:rFonts w:ascii="Calibri" w:eastAsia="Calibri" w:hAnsi="Calibri" w:cs="Calibri"/>
          <w:color w:val="003399"/>
          <w:sz w:val="24"/>
          <w:szCs w:val="24"/>
        </w:rPr>
        <w:t>Adăugarea comenzilor</w:t>
      </w:r>
    </w:p>
    <w:p w14:paraId="0000028B" w14:textId="77777777" w:rsidR="00D656D1" w:rsidRDefault="00000000">
      <w:pPr>
        <w:widowControl w:val="0"/>
        <w:spacing w:before="20" w:after="20" w:line="240" w:lineRule="auto"/>
        <w:ind w:left="0" w:hanging="2"/>
      </w:pPr>
      <w:proofErr w:type="spellStart"/>
      <w:r>
        <w:rPr>
          <w:b/>
        </w:rPr>
        <w:t>Address</w:t>
      </w:r>
      <w:proofErr w:type="spellEnd"/>
      <w:r>
        <w:t xml:space="preserve">  – Adresa informației binare de tip </w:t>
      </w:r>
      <w:proofErr w:type="spellStart"/>
      <w:r>
        <w:t>binary</w:t>
      </w:r>
      <w:proofErr w:type="spellEnd"/>
      <w:r>
        <w:t xml:space="preserve"> output citită din echipamentul slave. </w:t>
      </w:r>
      <w:proofErr w:type="spellStart"/>
      <w:r>
        <w:rPr>
          <w:b/>
        </w:rPr>
        <w:t>Description</w:t>
      </w:r>
      <w:proofErr w:type="spellEnd"/>
      <w:r>
        <w:t xml:space="preserve"> – Descrierea detaliată a entității preluate - pentru uz intern(ex: Comanda Separator).</w:t>
      </w:r>
    </w:p>
    <w:p w14:paraId="0000028C" w14:textId="77777777" w:rsidR="00D656D1" w:rsidRDefault="00D656D1">
      <w:pPr>
        <w:widowControl w:val="0"/>
        <w:spacing w:before="20" w:after="20" w:line="240" w:lineRule="auto"/>
        <w:ind w:left="0" w:hanging="2"/>
      </w:pPr>
    </w:p>
    <w:p w14:paraId="0000028D" w14:textId="77777777" w:rsidR="00D656D1" w:rsidRDefault="00000000">
      <w:pPr>
        <w:widowControl w:val="0"/>
        <w:spacing w:before="20" w:after="20" w:line="240" w:lineRule="auto"/>
        <w:ind w:left="0" w:hanging="2"/>
      </w:pPr>
      <w:proofErr w:type="spellStart"/>
      <w:r>
        <w:rPr>
          <w:b/>
        </w:rPr>
        <w:t>Variable</w:t>
      </w:r>
      <w:proofErr w:type="spellEnd"/>
      <w:r>
        <w:rPr>
          <w:b/>
        </w:rPr>
        <w:t xml:space="preserve"> </w:t>
      </w:r>
      <w:proofErr w:type="spellStart"/>
      <w:r>
        <w:rPr>
          <w:b/>
        </w:rPr>
        <w:t>Name</w:t>
      </w:r>
      <w:proofErr w:type="spellEnd"/>
      <w:r>
        <w:t xml:space="preserve"> – Se completează un TAG unic pentru fiecare semnal. Acest TAG va fi identificatorul intern pentru respectivă comanda și va fi utilizat în cadrul proceselor salve și pentru realizarea unor logici de automatizare.</w:t>
      </w:r>
    </w:p>
    <w:p w14:paraId="0000028E" w14:textId="77777777" w:rsidR="00D656D1" w:rsidRDefault="00000000">
      <w:pPr>
        <w:spacing w:line="240" w:lineRule="auto"/>
        <w:ind w:left="0" w:hanging="2"/>
        <w:rPr>
          <w:b/>
        </w:rPr>
      </w:pPr>
      <w:sdt>
        <w:sdtPr>
          <w:tag w:val="goog_rdk_9"/>
          <w:id w:val="-195392605"/>
        </w:sdtPr>
        <w:sdtContent>
          <w:commentRangeStart w:id="97"/>
        </w:sdtContent>
      </w:sdt>
      <w:proofErr w:type="spellStart"/>
      <w:r>
        <w:rPr>
          <w:b/>
        </w:rPr>
        <w:t>CmdType</w:t>
      </w:r>
      <w:proofErr w:type="spellEnd"/>
      <w:r>
        <w:t xml:space="preserve"> – </w:t>
      </w:r>
      <w:proofErr w:type="spellStart"/>
      <w:r>
        <w:t>Pulse</w:t>
      </w:r>
      <w:proofErr w:type="spellEnd"/>
      <w:r>
        <w:t xml:space="preserve">/ </w:t>
      </w:r>
      <w:proofErr w:type="spellStart"/>
      <w:r>
        <w:t>Latch</w:t>
      </w:r>
      <w:proofErr w:type="spellEnd"/>
      <w:r>
        <w:t xml:space="preserve">/ </w:t>
      </w:r>
      <w:proofErr w:type="spellStart"/>
      <w:r>
        <w:t>Open_Close</w:t>
      </w:r>
      <w:proofErr w:type="spellEnd"/>
      <w:r>
        <w:t xml:space="preserve">. </w:t>
      </w:r>
      <w:proofErr w:type="spellStart"/>
      <w:r>
        <w:t>Pulse</w:t>
      </w:r>
      <w:proofErr w:type="spellEnd"/>
      <w:r>
        <w:t>, comanda tranzitorie. Va menține activa comanda pe durata setata prin parametrul “</w:t>
      </w:r>
      <w:proofErr w:type="spellStart"/>
      <w:r>
        <w:t>Pulse</w:t>
      </w:r>
      <w:proofErr w:type="spellEnd"/>
      <w:r>
        <w:t xml:space="preserve"> </w:t>
      </w:r>
      <w:proofErr w:type="spellStart"/>
      <w:r>
        <w:t>duration</w:t>
      </w:r>
      <w:proofErr w:type="spellEnd"/>
      <w:r>
        <w:t xml:space="preserve">”. </w:t>
      </w:r>
      <w:proofErr w:type="spellStart"/>
      <w:r>
        <w:t>Latch</w:t>
      </w:r>
      <w:proofErr w:type="spellEnd"/>
      <w:r>
        <w:t xml:space="preserve">, comanda este </w:t>
      </w:r>
      <w:proofErr w:type="spellStart"/>
      <w:r>
        <w:t>automentinuta</w:t>
      </w:r>
      <w:proofErr w:type="spellEnd"/>
      <w:r>
        <w:t xml:space="preserve"> pana se da o nouă comanda de anulare. Open/</w:t>
      </w:r>
      <w:proofErr w:type="spellStart"/>
      <w:r>
        <w:t>Close</w:t>
      </w:r>
      <w:proofErr w:type="spellEnd"/>
      <w:r>
        <w:t xml:space="preserve"> – comanda simpla mai ales pe echipamente de </w:t>
      </w:r>
      <w:proofErr w:type="spellStart"/>
      <w:r>
        <w:t>comutatie</w:t>
      </w:r>
      <w:proofErr w:type="spellEnd"/>
      <w:r>
        <w:t xml:space="preserve">. </w:t>
      </w:r>
      <w:r>
        <w:rPr>
          <w:b/>
        </w:rPr>
        <w:t xml:space="preserve">Tipul de comanda utilizat depinde de configurația IED (realizata cu </w:t>
      </w:r>
      <w:proofErr w:type="spellStart"/>
      <w:r>
        <w:rPr>
          <w:rFonts w:ascii="Calibri" w:eastAsia="Calibri" w:hAnsi="Calibri" w:cs="Calibri"/>
          <w:b/>
          <w:sz w:val="24"/>
          <w:szCs w:val="24"/>
        </w:rPr>
        <w:t>sw</w:t>
      </w:r>
      <w:proofErr w:type="spellEnd"/>
      <w:r>
        <w:rPr>
          <w:rFonts w:ascii="Calibri" w:eastAsia="Calibri" w:hAnsi="Calibri" w:cs="Calibri"/>
          <w:b/>
          <w:sz w:val="24"/>
          <w:szCs w:val="24"/>
        </w:rPr>
        <w:t xml:space="preserve"> de configurare specific sau documentată în </w:t>
      </w:r>
      <w:proofErr w:type="spellStart"/>
      <w:r>
        <w:rPr>
          <w:rFonts w:ascii="Calibri" w:eastAsia="Calibri" w:hAnsi="Calibri" w:cs="Calibri"/>
          <w:b/>
          <w:sz w:val="24"/>
          <w:szCs w:val="24"/>
        </w:rPr>
        <w:t>specificatia</w:t>
      </w:r>
      <w:proofErr w:type="spellEnd"/>
      <w:r>
        <w:rPr>
          <w:rFonts w:ascii="Calibri" w:eastAsia="Calibri" w:hAnsi="Calibri" w:cs="Calibri"/>
          <w:b/>
          <w:sz w:val="24"/>
          <w:szCs w:val="24"/>
        </w:rPr>
        <w:t xml:space="preserve"> tehnica a IED).</w:t>
      </w:r>
      <w:commentRangeEnd w:id="97"/>
      <w:r>
        <w:commentReference w:id="97"/>
      </w:r>
    </w:p>
    <w:p w14:paraId="0000028F" w14:textId="77777777" w:rsidR="00D656D1" w:rsidRDefault="00000000">
      <w:pPr>
        <w:spacing w:line="240" w:lineRule="auto"/>
        <w:ind w:left="0" w:hanging="2"/>
      </w:pPr>
      <w:proofErr w:type="spellStart"/>
      <w:r>
        <w:rPr>
          <w:b/>
        </w:rPr>
        <w:t>Pulse</w:t>
      </w:r>
      <w:proofErr w:type="spellEnd"/>
      <w:r>
        <w:rPr>
          <w:b/>
        </w:rPr>
        <w:t xml:space="preserve"> </w:t>
      </w:r>
      <w:proofErr w:type="spellStart"/>
      <w:r>
        <w:rPr>
          <w:b/>
        </w:rPr>
        <w:t>Duration</w:t>
      </w:r>
      <w:proofErr w:type="spellEnd"/>
      <w:r>
        <w:t xml:space="preserve"> – Durata comenzii (ms) de tip </w:t>
      </w:r>
      <w:proofErr w:type="spellStart"/>
      <w:r>
        <w:t>Pulse</w:t>
      </w:r>
      <w:proofErr w:type="spellEnd"/>
      <w:r>
        <w:t>.</w:t>
      </w:r>
    </w:p>
    <w:p w14:paraId="00000290" w14:textId="77777777" w:rsidR="00D656D1" w:rsidRDefault="00000000">
      <w:pPr>
        <w:spacing w:line="240" w:lineRule="auto"/>
        <w:ind w:left="0" w:hanging="2"/>
        <w:rPr>
          <w:b/>
        </w:rPr>
      </w:pPr>
      <w:r>
        <w:rPr>
          <w:b/>
        </w:rPr>
        <w:t>Mode</w:t>
      </w:r>
      <w:r>
        <w:t xml:space="preserve"> - Modelul de control pentru comenzi. </w:t>
      </w:r>
      <w:proofErr w:type="spellStart"/>
      <w:r>
        <w:t>Regasim</w:t>
      </w:r>
      <w:proofErr w:type="spellEnd"/>
      <w:r>
        <w:t xml:space="preserve"> 3 valori posibile </w:t>
      </w:r>
      <w:r>
        <w:rPr>
          <w:b/>
          <w:color w:val="FF0000"/>
        </w:rPr>
        <w:t xml:space="preserve">Direct operate, Direct operate </w:t>
      </w:r>
      <w:proofErr w:type="spellStart"/>
      <w:r>
        <w:rPr>
          <w:b/>
          <w:color w:val="FF0000"/>
        </w:rPr>
        <w:t>no</w:t>
      </w:r>
      <w:proofErr w:type="spellEnd"/>
      <w:r>
        <w:rPr>
          <w:b/>
          <w:color w:val="FF0000"/>
        </w:rPr>
        <w:t xml:space="preserve"> </w:t>
      </w:r>
      <w:proofErr w:type="spellStart"/>
      <w:r>
        <w:rPr>
          <w:b/>
          <w:color w:val="FF0000"/>
        </w:rPr>
        <w:t>ack</w:t>
      </w:r>
      <w:proofErr w:type="spellEnd"/>
      <w:r>
        <w:rPr>
          <w:b/>
          <w:color w:val="FF0000"/>
        </w:rPr>
        <w:t xml:space="preserve">, Select </w:t>
      </w:r>
      <w:proofErr w:type="spellStart"/>
      <w:r>
        <w:rPr>
          <w:b/>
          <w:color w:val="FF0000"/>
        </w:rPr>
        <w:t>before</w:t>
      </w:r>
      <w:proofErr w:type="spellEnd"/>
      <w:r>
        <w:rPr>
          <w:b/>
          <w:color w:val="FF0000"/>
        </w:rPr>
        <w:t xml:space="preserve"> </w:t>
      </w:r>
      <w:proofErr w:type="spellStart"/>
      <w:r>
        <w:rPr>
          <w:b/>
          <w:color w:val="FF0000"/>
        </w:rPr>
        <w:t>Execute</w:t>
      </w:r>
      <w:r>
        <w:rPr>
          <w:b/>
        </w:rPr>
        <w:t>.Tipul</w:t>
      </w:r>
      <w:proofErr w:type="spellEnd"/>
      <w:r>
        <w:rPr>
          <w:b/>
        </w:rPr>
        <w:t xml:space="preserve"> de model de comanda utilizat depinde de configurația IED (realizata cu </w:t>
      </w:r>
      <w:proofErr w:type="spellStart"/>
      <w:r>
        <w:rPr>
          <w:rFonts w:ascii="Calibri" w:eastAsia="Calibri" w:hAnsi="Calibri" w:cs="Calibri"/>
          <w:b/>
          <w:sz w:val="24"/>
          <w:szCs w:val="24"/>
        </w:rPr>
        <w:t>sw</w:t>
      </w:r>
      <w:proofErr w:type="spellEnd"/>
      <w:r>
        <w:rPr>
          <w:rFonts w:ascii="Calibri" w:eastAsia="Calibri" w:hAnsi="Calibri" w:cs="Calibri"/>
          <w:b/>
          <w:sz w:val="24"/>
          <w:szCs w:val="24"/>
        </w:rPr>
        <w:t xml:space="preserve"> de configurare specific sau documentată în </w:t>
      </w:r>
      <w:proofErr w:type="spellStart"/>
      <w:r>
        <w:rPr>
          <w:rFonts w:ascii="Calibri" w:eastAsia="Calibri" w:hAnsi="Calibri" w:cs="Calibri"/>
          <w:b/>
          <w:sz w:val="24"/>
          <w:szCs w:val="24"/>
        </w:rPr>
        <w:t>specificatia</w:t>
      </w:r>
      <w:proofErr w:type="spellEnd"/>
      <w:r>
        <w:rPr>
          <w:rFonts w:ascii="Calibri" w:eastAsia="Calibri" w:hAnsi="Calibri" w:cs="Calibri"/>
          <w:b/>
          <w:sz w:val="24"/>
          <w:szCs w:val="24"/>
        </w:rPr>
        <w:t xml:space="preserve"> tehnica a IED).</w:t>
      </w:r>
    </w:p>
    <w:p w14:paraId="00000291" w14:textId="77777777" w:rsidR="00D656D1" w:rsidRDefault="00D656D1">
      <w:pPr>
        <w:spacing w:line="240" w:lineRule="auto"/>
        <w:ind w:left="0" w:hanging="2"/>
      </w:pPr>
    </w:p>
    <w:p w14:paraId="00000292" w14:textId="77777777" w:rsidR="00D656D1" w:rsidRDefault="00D656D1">
      <w:pPr>
        <w:ind w:left="0" w:hanging="2"/>
      </w:pPr>
    </w:p>
    <w:p w14:paraId="00000293" w14:textId="77777777" w:rsidR="00D656D1" w:rsidRDefault="00D656D1">
      <w:pPr>
        <w:ind w:left="0" w:hanging="2"/>
      </w:pPr>
    </w:p>
    <w:p w14:paraId="00000294" w14:textId="77777777" w:rsidR="00D656D1" w:rsidRDefault="00D656D1">
      <w:pPr>
        <w:ind w:left="0" w:hanging="2"/>
      </w:pPr>
    </w:p>
    <w:p w14:paraId="00000295" w14:textId="77777777" w:rsidR="00D656D1" w:rsidRDefault="00000000">
      <w:pPr>
        <w:pStyle w:val="Titlu2"/>
        <w:numPr>
          <w:ilvl w:val="1"/>
          <w:numId w:val="22"/>
        </w:numPr>
        <w:ind w:left="1" w:hanging="3"/>
      </w:pPr>
      <w:bookmarkStart w:id="98" w:name="_heading=h.ukfax1h6v36z" w:colFirst="0" w:colLast="0"/>
      <w:bookmarkEnd w:id="98"/>
      <w:r>
        <w:lastRenderedPageBreak/>
        <w:t xml:space="preserve"> IEC 61850 Ed1</w:t>
      </w:r>
    </w:p>
    <w:p w14:paraId="00000296" w14:textId="77777777" w:rsidR="00D656D1" w:rsidRDefault="00000000">
      <w:pPr>
        <w:pStyle w:val="Titlu3"/>
        <w:numPr>
          <w:ilvl w:val="2"/>
          <w:numId w:val="22"/>
        </w:numPr>
        <w:ind w:left="1" w:hanging="3"/>
      </w:pPr>
      <w:bookmarkStart w:id="99" w:name="_heading=h.v1bfjoc7zpmm" w:colFirst="0" w:colLast="0"/>
      <w:bookmarkEnd w:id="99"/>
      <w:r>
        <w:t xml:space="preserve"> Configurarea generală a canalului de </w:t>
      </w:r>
      <w:proofErr w:type="spellStart"/>
      <w:r>
        <w:t>comunicatie</w:t>
      </w:r>
      <w:proofErr w:type="spellEnd"/>
    </w:p>
    <w:p w14:paraId="00000297" w14:textId="77777777" w:rsidR="00D656D1" w:rsidRDefault="00000000">
      <w:pPr>
        <w:ind w:left="0" w:hanging="2"/>
      </w:pPr>
      <w:r>
        <w:rPr>
          <w:noProof/>
        </w:rPr>
        <w:drawing>
          <wp:inline distT="114300" distB="114300" distL="114300" distR="114300" wp14:anchorId="7043A544" wp14:editId="6E282187">
            <wp:extent cx="5878195" cy="3949700"/>
            <wp:effectExtent l="0" t="0" r="0" b="0"/>
            <wp:docPr id="107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7"/>
                    <a:srcRect/>
                    <a:stretch>
                      <a:fillRect/>
                    </a:stretch>
                  </pic:blipFill>
                  <pic:spPr>
                    <a:xfrm>
                      <a:off x="0" y="0"/>
                      <a:ext cx="5878195" cy="3949700"/>
                    </a:xfrm>
                    <a:prstGeom prst="rect">
                      <a:avLst/>
                    </a:prstGeom>
                    <a:ln/>
                  </pic:spPr>
                </pic:pic>
              </a:graphicData>
            </a:graphic>
          </wp:inline>
        </w:drawing>
      </w:r>
    </w:p>
    <w:p w14:paraId="00000298" w14:textId="77777777" w:rsidR="00D656D1" w:rsidRDefault="00000000">
      <w:pPr>
        <w:ind w:left="0" w:hanging="2"/>
      </w:pPr>
      <w:proofErr w:type="spellStart"/>
      <w:r>
        <w:t>Adaugarea</w:t>
      </w:r>
      <w:proofErr w:type="spellEnd"/>
      <w:r>
        <w:t xml:space="preserve"> unui nou IED care va comunica folosind protocolul de </w:t>
      </w:r>
      <w:proofErr w:type="spellStart"/>
      <w:r>
        <w:t>comunicatie</w:t>
      </w:r>
      <w:proofErr w:type="spellEnd"/>
      <w:r>
        <w:t xml:space="preserve"> IEC-61850 presupune o procedura diferită de adăugarea IED pe protocoalele </w:t>
      </w:r>
      <w:proofErr w:type="spellStart"/>
      <w:r>
        <w:t>MOdbus</w:t>
      </w:r>
      <w:proofErr w:type="spellEnd"/>
      <w:r>
        <w:t>, DNP3 și IEC104.</w:t>
      </w:r>
    </w:p>
    <w:p w14:paraId="00000299" w14:textId="77777777" w:rsidR="00D656D1" w:rsidRDefault="00000000">
      <w:pPr>
        <w:ind w:left="0" w:hanging="2"/>
      </w:pPr>
      <w:r>
        <w:t xml:space="preserve">Procedura de configurarea clientului de IEC61850 permite importul adreselor (care sunt sub forma unor șiruri de caractere) din fișiere de tip SCL care au un conținut formatat după reglementările din standardul IEC 61850.Aceste fișiere sunt create de obicei cu </w:t>
      </w:r>
      <w:proofErr w:type="spellStart"/>
      <w:r>
        <w:t>sw</w:t>
      </w:r>
      <w:proofErr w:type="spellEnd"/>
      <w:r>
        <w:t xml:space="preserve"> de configurare a IED și sunt exportate în </w:t>
      </w:r>
      <w:proofErr w:type="spellStart"/>
      <w:r>
        <w:t>cateva</w:t>
      </w:r>
      <w:proofErr w:type="spellEnd"/>
      <w:r>
        <w:t xml:space="preserve"> </w:t>
      </w:r>
      <w:proofErr w:type="spellStart"/>
      <w:r>
        <w:t>formaturi</w:t>
      </w:r>
      <w:proofErr w:type="spellEnd"/>
      <w:r>
        <w:t xml:space="preserve"> standard .</w:t>
      </w:r>
      <w:proofErr w:type="spellStart"/>
      <w:r>
        <w:t>cid</w:t>
      </w:r>
      <w:proofErr w:type="spellEnd"/>
      <w:r>
        <w:t>, .</w:t>
      </w:r>
      <w:proofErr w:type="spellStart"/>
      <w:r>
        <w:t>icd</w:t>
      </w:r>
      <w:proofErr w:type="spellEnd"/>
      <w:r>
        <w:t>, .</w:t>
      </w:r>
      <w:proofErr w:type="spellStart"/>
      <w:r>
        <w:t>scd</w:t>
      </w:r>
      <w:proofErr w:type="spellEnd"/>
      <w:r>
        <w:t>, .</w:t>
      </w:r>
      <w:proofErr w:type="spellStart"/>
      <w:r>
        <w:t>iid</w:t>
      </w:r>
      <w:proofErr w:type="spellEnd"/>
      <w:r>
        <w:t>.</w:t>
      </w:r>
    </w:p>
    <w:p w14:paraId="0000029A" w14:textId="77777777" w:rsidR="00D656D1" w:rsidRDefault="00000000">
      <w:pPr>
        <w:ind w:left="0" w:hanging="2"/>
      </w:pPr>
      <w:r>
        <w:t xml:space="preserve">După </w:t>
      </w:r>
      <w:proofErr w:type="spellStart"/>
      <w:r>
        <w:t>adaugarea</w:t>
      </w:r>
      <w:proofErr w:type="spellEnd"/>
      <w:r>
        <w:t xml:space="preserve"> unui IED nou, setarea numelui IED și a IP de conectare (portul este de obicei 102 pe IEC61850) se apăsa butonul </w:t>
      </w:r>
      <w:proofErr w:type="spellStart"/>
      <w:r>
        <w:t>Browse</w:t>
      </w:r>
      <w:proofErr w:type="spellEnd"/>
      <w:r>
        <w:t xml:space="preserve"> și se alege </w:t>
      </w:r>
      <w:proofErr w:type="spellStart"/>
      <w:r>
        <w:t>fisieru</w:t>
      </w:r>
      <w:proofErr w:type="spellEnd"/>
      <w:r>
        <w:t xml:space="preserve"> .</w:t>
      </w:r>
      <w:proofErr w:type="spellStart"/>
      <w:r>
        <w:t>scl</w:t>
      </w:r>
      <w:proofErr w:type="spellEnd"/>
      <w:r>
        <w:t xml:space="preserve"> cu descrierea adreselor IED în cauză.</w:t>
      </w:r>
    </w:p>
    <w:p w14:paraId="0000029B" w14:textId="77777777" w:rsidR="00D656D1" w:rsidRDefault="00000000">
      <w:pPr>
        <w:ind w:left="0" w:hanging="2"/>
      </w:pPr>
      <w:r>
        <w:rPr>
          <w:noProof/>
        </w:rPr>
        <w:lastRenderedPageBreak/>
        <w:drawing>
          <wp:inline distT="114300" distB="114300" distL="114300" distR="114300" wp14:anchorId="149B33C1" wp14:editId="211D2265">
            <wp:extent cx="5878195" cy="3962400"/>
            <wp:effectExtent l="0" t="0" r="0" b="0"/>
            <wp:docPr id="108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8"/>
                    <a:srcRect/>
                    <a:stretch>
                      <a:fillRect/>
                    </a:stretch>
                  </pic:blipFill>
                  <pic:spPr>
                    <a:xfrm>
                      <a:off x="0" y="0"/>
                      <a:ext cx="5878195" cy="3962400"/>
                    </a:xfrm>
                    <a:prstGeom prst="rect">
                      <a:avLst/>
                    </a:prstGeom>
                    <a:ln/>
                  </pic:spPr>
                </pic:pic>
              </a:graphicData>
            </a:graphic>
          </wp:inline>
        </w:drawing>
      </w:r>
    </w:p>
    <w:p w14:paraId="0000029C" w14:textId="77777777" w:rsidR="00D656D1" w:rsidRDefault="00000000">
      <w:pPr>
        <w:ind w:left="0" w:hanging="2"/>
      </w:pPr>
      <w:r>
        <w:t>Se aleg, individual, adresele care se doresc a fi importate. Recomandăm alegerea adreselor care se afla în seturile de date asociate rapoartelor de evenimente de la nivelul IED. Pentru aceasta se alege opțiunea “</w:t>
      </w:r>
      <w:proofErr w:type="spellStart"/>
      <w:r>
        <w:t>Points</w:t>
      </w:r>
      <w:proofErr w:type="spellEnd"/>
      <w:r>
        <w:t xml:space="preserve"> in </w:t>
      </w:r>
      <w:proofErr w:type="spellStart"/>
      <w:r>
        <w:t>reports</w:t>
      </w:r>
      <w:proofErr w:type="spellEnd"/>
      <w:r>
        <w:t xml:space="preserve"> (</w:t>
      </w:r>
      <w:proofErr w:type="spellStart"/>
      <w:r>
        <w:t>including</w:t>
      </w:r>
      <w:proofErr w:type="spellEnd"/>
      <w:r>
        <w:t xml:space="preserve"> </w:t>
      </w:r>
      <w:proofErr w:type="spellStart"/>
      <w:r>
        <w:t>commands</w:t>
      </w:r>
      <w:proofErr w:type="spellEnd"/>
      <w:r>
        <w:t>) din modulul de import a fișierelor .</w:t>
      </w:r>
      <w:proofErr w:type="spellStart"/>
      <w:r>
        <w:t>scl</w:t>
      </w:r>
      <w:proofErr w:type="spellEnd"/>
      <w:r>
        <w:t xml:space="preserve">. Se </w:t>
      </w:r>
      <w:proofErr w:type="spellStart"/>
      <w:r>
        <w:t>selecteaza</w:t>
      </w:r>
      <w:proofErr w:type="spellEnd"/>
      <w:r>
        <w:t xml:space="preserve"> adresele dorite și se apăsa butonul Insert.</w:t>
      </w:r>
    </w:p>
    <w:p w14:paraId="0000029D" w14:textId="77777777" w:rsidR="00D656D1" w:rsidRDefault="00000000">
      <w:pPr>
        <w:ind w:left="0" w:hanging="2"/>
      </w:pPr>
      <w:r>
        <w:rPr>
          <w:noProof/>
        </w:rPr>
        <w:lastRenderedPageBreak/>
        <w:drawing>
          <wp:inline distT="114300" distB="114300" distL="114300" distR="114300" wp14:anchorId="75BD47C4" wp14:editId="79772A8D">
            <wp:extent cx="5878195" cy="3619500"/>
            <wp:effectExtent l="0" t="0" r="0" b="0"/>
            <wp:docPr id="106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9"/>
                    <a:srcRect/>
                    <a:stretch>
                      <a:fillRect/>
                    </a:stretch>
                  </pic:blipFill>
                  <pic:spPr>
                    <a:xfrm>
                      <a:off x="0" y="0"/>
                      <a:ext cx="5878195" cy="3619500"/>
                    </a:xfrm>
                    <a:prstGeom prst="rect">
                      <a:avLst/>
                    </a:prstGeom>
                    <a:ln/>
                  </pic:spPr>
                </pic:pic>
              </a:graphicData>
            </a:graphic>
          </wp:inline>
        </w:drawing>
      </w:r>
    </w:p>
    <w:p w14:paraId="0000029E" w14:textId="77777777" w:rsidR="00D656D1" w:rsidRDefault="00000000">
      <w:pPr>
        <w:pStyle w:val="Titlu3"/>
        <w:numPr>
          <w:ilvl w:val="2"/>
          <w:numId w:val="22"/>
        </w:numPr>
        <w:ind w:left="1" w:hanging="3"/>
      </w:pPr>
      <w:bookmarkStart w:id="100" w:name="_heading=h.ldzpgk3felh6" w:colFirst="0" w:colLast="0"/>
      <w:bookmarkEnd w:id="100"/>
      <w:r>
        <w:t xml:space="preserve"> Configurarea generala a conexiunii cu IED</w:t>
      </w:r>
    </w:p>
    <w:p w14:paraId="0000029F" w14:textId="77777777" w:rsidR="00D656D1" w:rsidRDefault="00000000">
      <w:pPr>
        <w:spacing w:line="240" w:lineRule="auto"/>
        <w:ind w:left="0" w:hanging="2"/>
      </w:pPr>
      <w:r>
        <w:t xml:space="preserve">După </w:t>
      </w:r>
      <w:proofErr w:type="spellStart"/>
      <w:r>
        <w:t>adaugarea</w:t>
      </w:r>
      <w:proofErr w:type="spellEnd"/>
      <w:r>
        <w:t xml:space="preserve"> unui nou IED și configurarea conform descrierii de mai sus, vom avea disponibile pentru a fi editate informațiile generale de la nivel de canal de </w:t>
      </w:r>
      <w:proofErr w:type="spellStart"/>
      <w:r>
        <w:t>comunicatie</w:t>
      </w:r>
      <w:proofErr w:type="spellEnd"/>
      <w:r>
        <w:t xml:space="preserve"> TCP cu IED. Din aceasta fereastra poate fi modificat IP si portul de conectare a echipamentului.</w:t>
      </w:r>
    </w:p>
    <w:p w14:paraId="000002A0" w14:textId="77777777" w:rsidR="00D656D1" w:rsidRDefault="00000000">
      <w:pPr>
        <w:spacing w:line="240" w:lineRule="auto"/>
        <w:ind w:left="0" w:hanging="2"/>
      </w:pPr>
      <w:r>
        <w:rPr>
          <w:noProof/>
        </w:rPr>
        <w:lastRenderedPageBreak/>
        <w:drawing>
          <wp:inline distT="114300" distB="114300" distL="114300" distR="114300" wp14:anchorId="6BA86944" wp14:editId="36DB5442">
            <wp:extent cx="3529013" cy="2492972"/>
            <wp:effectExtent l="0" t="0" r="0" b="0"/>
            <wp:docPr id="106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0"/>
                    <a:srcRect/>
                    <a:stretch>
                      <a:fillRect/>
                    </a:stretch>
                  </pic:blipFill>
                  <pic:spPr>
                    <a:xfrm>
                      <a:off x="0" y="0"/>
                      <a:ext cx="3529013" cy="2492972"/>
                    </a:xfrm>
                    <a:prstGeom prst="rect">
                      <a:avLst/>
                    </a:prstGeom>
                    <a:ln/>
                  </pic:spPr>
                </pic:pic>
              </a:graphicData>
            </a:graphic>
          </wp:inline>
        </w:drawing>
      </w:r>
    </w:p>
    <w:p w14:paraId="000002A1" w14:textId="77777777" w:rsidR="00D656D1" w:rsidRDefault="00000000">
      <w:pPr>
        <w:ind w:left="0" w:hanging="2"/>
        <w:rPr>
          <w:b/>
        </w:rPr>
      </w:pPr>
      <w:r>
        <w:t xml:space="preserve">Parametrii generali de </w:t>
      </w:r>
      <w:proofErr w:type="spellStart"/>
      <w:r>
        <w:t>comunicatie</w:t>
      </w:r>
      <w:proofErr w:type="spellEnd"/>
      <w:r>
        <w:t xml:space="preserve"> cu IED pentru conexiunea IEC61850-8 (MMS) se configurează din fereastra de mai jos. În </w:t>
      </w:r>
      <w:proofErr w:type="spellStart"/>
      <w:r>
        <w:t>campul</w:t>
      </w:r>
      <w:proofErr w:type="spellEnd"/>
      <w:r>
        <w:t xml:space="preserve"> </w:t>
      </w:r>
      <w:proofErr w:type="spellStart"/>
      <w:r>
        <w:t>EguipmentName</w:t>
      </w:r>
      <w:proofErr w:type="spellEnd"/>
      <w:r>
        <w:t xml:space="preserve"> se </w:t>
      </w:r>
      <w:proofErr w:type="spellStart"/>
      <w:r>
        <w:t>completeaza</w:t>
      </w:r>
      <w:proofErr w:type="spellEnd"/>
      <w:r>
        <w:t xml:space="preserve"> numele IED setat de obicei cu ajutorul </w:t>
      </w:r>
      <w:proofErr w:type="spellStart"/>
      <w:r>
        <w:t>sw</w:t>
      </w:r>
      <w:proofErr w:type="spellEnd"/>
      <w:r>
        <w:t xml:space="preserve"> de configurare a IED. </w:t>
      </w:r>
      <w:r>
        <w:rPr>
          <w:b/>
        </w:rPr>
        <w:t>Completarea incorectă a numelui IED (</w:t>
      </w:r>
      <w:proofErr w:type="spellStart"/>
      <w:r>
        <w:rPr>
          <w:b/>
        </w:rPr>
        <w:t>EquipmentName</w:t>
      </w:r>
      <w:proofErr w:type="spellEnd"/>
      <w:r>
        <w:rPr>
          <w:b/>
        </w:rPr>
        <w:t>) nu va permite realizarea legăturii de comunicație dintre clientul IEC 61850 din ES200 si IED (</w:t>
      </w:r>
      <w:proofErr w:type="spellStart"/>
      <w:r>
        <w:rPr>
          <w:b/>
        </w:rPr>
        <w:t>avand</w:t>
      </w:r>
      <w:proofErr w:type="spellEnd"/>
      <w:r>
        <w:rPr>
          <w:b/>
        </w:rPr>
        <w:t xml:space="preserve"> rol de server în arhitectura standard IEC 61850).</w:t>
      </w:r>
    </w:p>
    <w:p w14:paraId="000002A2" w14:textId="77777777" w:rsidR="00D656D1" w:rsidRDefault="00000000">
      <w:pPr>
        <w:ind w:left="0" w:hanging="2"/>
      </w:pPr>
      <w:r>
        <w:rPr>
          <w:noProof/>
        </w:rPr>
        <w:drawing>
          <wp:inline distT="114300" distB="114300" distL="114300" distR="114300" wp14:anchorId="173C39E0" wp14:editId="7C850E4E">
            <wp:extent cx="5878195" cy="2311400"/>
            <wp:effectExtent l="0" t="0" r="0" b="0"/>
            <wp:docPr id="107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1"/>
                    <a:srcRect/>
                    <a:stretch>
                      <a:fillRect/>
                    </a:stretch>
                  </pic:blipFill>
                  <pic:spPr>
                    <a:xfrm>
                      <a:off x="0" y="0"/>
                      <a:ext cx="5878195" cy="2311400"/>
                    </a:xfrm>
                    <a:prstGeom prst="rect">
                      <a:avLst/>
                    </a:prstGeom>
                    <a:ln/>
                  </pic:spPr>
                </pic:pic>
              </a:graphicData>
            </a:graphic>
          </wp:inline>
        </w:drawing>
      </w:r>
    </w:p>
    <w:p w14:paraId="000002A3" w14:textId="77777777" w:rsidR="00D656D1" w:rsidRDefault="00000000">
      <w:pPr>
        <w:ind w:left="0" w:hanging="2"/>
        <w:rPr>
          <w:b/>
        </w:rPr>
      </w:pPr>
      <w:r>
        <w:rPr>
          <w:b/>
        </w:rPr>
        <w:t xml:space="preserve">Recomandăm păstrare valorilor </w:t>
      </w:r>
      <w:proofErr w:type="spellStart"/>
      <w:r>
        <w:rPr>
          <w:b/>
        </w:rPr>
        <w:t>default</w:t>
      </w:r>
      <w:proofErr w:type="spellEnd"/>
      <w:r>
        <w:rPr>
          <w:b/>
        </w:rPr>
        <w:t xml:space="preserve"> pentru </w:t>
      </w:r>
      <w:proofErr w:type="spellStart"/>
      <w:r>
        <w:rPr>
          <w:b/>
        </w:rPr>
        <w:t>ceilalti</w:t>
      </w:r>
      <w:proofErr w:type="spellEnd"/>
      <w:r>
        <w:rPr>
          <w:b/>
        </w:rPr>
        <w:t xml:space="preserve"> </w:t>
      </w:r>
      <w:proofErr w:type="spellStart"/>
      <w:r>
        <w:rPr>
          <w:b/>
        </w:rPr>
        <w:t>parmetrii</w:t>
      </w:r>
      <w:proofErr w:type="spellEnd"/>
      <w:r>
        <w:rPr>
          <w:b/>
        </w:rPr>
        <w:t xml:space="preserve"> (specifici conexiunii MMS) din aceasta fereastra.</w:t>
      </w:r>
    </w:p>
    <w:p w14:paraId="000002A4" w14:textId="77777777" w:rsidR="00D656D1" w:rsidRDefault="00D656D1">
      <w:pPr>
        <w:ind w:left="0" w:hanging="2"/>
      </w:pPr>
    </w:p>
    <w:p w14:paraId="000002A5" w14:textId="77777777" w:rsidR="00D656D1" w:rsidRDefault="00000000">
      <w:pPr>
        <w:pStyle w:val="Titlu3"/>
        <w:numPr>
          <w:ilvl w:val="2"/>
          <w:numId w:val="22"/>
        </w:numPr>
        <w:ind w:left="1" w:hanging="3"/>
      </w:pPr>
      <w:bookmarkStart w:id="101" w:name="_heading=h.ru2qybzearwt" w:colFirst="0" w:colLast="0"/>
      <w:bookmarkEnd w:id="101"/>
      <w:r>
        <w:lastRenderedPageBreak/>
        <w:t xml:space="preserve">Editarea </w:t>
      </w:r>
      <w:proofErr w:type="spellStart"/>
      <w:r>
        <w:t>marimilor</w:t>
      </w:r>
      <w:proofErr w:type="spellEnd"/>
      <w:r>
        <w:t xml:space="preserve"> digitale si analogice</w:t>
      </w:r>
    </w:p>
    <w:p w14:paraId="000002A6" w14:textId="77777777" w:rsidR="00D656D1" w:rsidRDefault="00000000">
      <w:pPr>
        <w:spacing w:line="240" w:lineRule="auto"/>
        <w:ind w:left="0" w:hanging="2"/>
      </w:pPr>
      <w:r>
        <w:t xml:space="preserve">În secțiunea </w:t>
      </w:r>
      <w:proofErr w:type="spellStart"/>
      <w:r>
        <w:t>Measurements</w:t>
      </w:r>
      <w:proofErr w:type="spellEnd"/>
      <w:r>
        <w:t xml:space="preserve"> vom </w:t>
      </w:r>
      <w:proofErr w:type="spellStart"/>
      <w:r>
        <w:t>regasi</w:t>
      </w:r>
      <w:proofErr w:type="spellEnd"/>
      <w:r>
        <w:t xml:space="preserve"> mărimile de stare digitale și analogice importate conform procedurii de la punctul 5.3.1. Acestea pot fi editate și pot fi </w:t>
      </w:r>
      <w:proofErr w:type="spellStart"/>
      <w:r>
        <w:t>adaugate</w:t>
      </w:r>
      <w:proofErr w:type="spellEnd"/>
      <w:r>
        <w:t xml:space="preserve"> manual noi entități conform procedurii de la punctul 4.2.3.</w:t>
      </w:r>
    </w:p>
    <w:p w14:paraId="000002A7" w14:textId="77777777" w:rsidR="00D656D1" w:rsidRDefault="00000000">
      <w:pPr>
        <w:spacing w:line="240" w:lineRule="auto"/>
        <w:ind w:left="0" w:hanging="2"/>
      </w:pPr>
      <w:r>
        <w:t>Structura unei adrese de status conform standardului IEC61850 este următoarea:</w:t>
      </w:r>
    </w:p>
    <w:p w14:paraId="000002A8" w14:textId="77777777" w:rsidR="00D656D1" w:rsidRDefault="00000000">
      <w:pPr>
        <w:spacing w:line="240" w:lineRule="auto"/>
        <w:ind w:left="0" w:hanging="2"/>
      </w:pPr>
      <w:r>
        <w:rPr>
          <w:color w:val="FF0000"/>
        </w:rPr>
        <w:t xml:space="preserve">IED </w:t>
      </w:r>
      <w:proofErr w:type="spellStart"/>
      <w:r>
        <w:rPr>
          <w:color w:val="FF0000"/>
        </w:rPr>
        <w:t>name</w:t>
      </w:r>
      <w:r>
        <w:rPr>
          <w:color w:val="0000FF"/>
        </w:rPr>
        <w:t>Logical</w:t>
      </w:r>
      <w:proofErr w:type="spellEnd"/>
      <w:r>
        <w:rPr>
          <w:color w:val="0000FF"/>
        </w:rPr>
        <w:t xml:space="preserve"> </w:t>
      </w:r>
      <w:proofErr w:type="spellStart"/>
      <w:r>
        <w:rPr>
          <w:color w:val="0000FF"/>
        </w:rPr>
        <w:t>Device</w:t>
      </w:r>
      <w:proofErr w:type="spellEnd"/>
      <w:r>
        <w:rPr>
          <w:color w:val="0000FF"/>
        </w:rPr>
        <w:t>/</w:t>
      </w:r>
      <w:proofErr w:type="spellStart"/>
      <w:r>
        <w:rPr>
          <w:color w:val="6AA84F"/>
        </w:rPr>
        <w:t>Logical</w:t>
      </w:r>
      <w:proofErr w:type="spellEnd"/>
      <w:r>
        <w:rPr>
          <w:color w:val="6AA84F"/>
        </w:rPr>
        <w:t xml:space="preserve"> </w:t>
      </w:r>
      <w:proofErr w:type="spellStart"/>
      <w:r>
        <w:rPr>
          <w:color w:val="6AA84F"/>
        </w:rPr>
        <w:t>Node</w:t>
      </w:r>
      <w:r>
        <w:t>.</w:t>
      </w:r>
      <w:r>
        <w:rPr>
          <w:color w:val="FF00FF"/>
        </w:rPr>
        <w:t>Data</w:t>
      </w:r>
      <w:proofErr w:type="spellEnd"/>
      <w:r>
        <w:rPr>
          <w:color w:val="FF00FF"/>
        </w:rPr>
        <w:t xml:space="preserve"> </w:t>
      </w:r>
      <w:proofErr w:type="spellStart"/>
      <w:r>
        <w:rPr>
          <w:color w:val="FF00FF"/>
        </w:rPr>
        <w:t>Object</w:t>
      </w:r>
      <w:r>
        <w:t>.</w:t>
      </w:r>
      <w:r>
        <w:rPr>
          <w:color w:val="980000"/>
        </w:rPr>
        <w:t>Data</w:t>
      </w:r>
      <w:proofErr w:type="spellEnd"/>
      <w:r>
        <w:rPr>
          <w:color w:val="980000"/>
        </w:rPr>
        <w:t xml:space="preserve"> </w:t>
      </w:r>
      <w:proofErr w:type="spellStart"/>
      <w:r>
        <w:rPr>
          <w:color w:val="980000"/>
        </w:rPr>
        <w:t>Attribute</w:t>
      </w:r>
      <w:proofErr w:type="spellEnd"/>
      <w:r>
        <w:t xml:space="preserve"> (</w:t>
      </w:r>
      <w:proofErr w:type="spellStart"/>
      <w:r>
        <w:t>ex:SIEMENSCTRL</w:t>
      </w:r>
      <w:proofErr w:type="spellEnd"/>
      <w:r>
        <w:t>/CSWI1.Pos.stVal)</w:t>
      </w:r>
    </w:p>
    <w:p w14:paraId="000002A9" w14:textId="77777777" w:rsidR="00D656D1" w:rsidRDefault="00000000">
      <w:pPr>
        <w:spacing w:line="240" w:lineRule="auto"/>
        <w:ind w:left="0" w:hanging="2"/>
      </w:pPr>
      <w:proofErr w:type="spellStart"/>
      <w:r>
        <w:t>Campurile</w:t>
      </w:r>
      <w:proofErr w:type="spellEnd"/>
      <w:r>
        <w:t xml:space="preserve"> din secțiunea </w:t>
      </w:r>
      <w:proofErr w:type="spellStart"/>
      <w:r>
        <w:t>Measurements</w:t>
      </w:r>
      <w:proofErr w:type="spellEnd"/>
      <w:r>
        <w:t xml:space="preserve"> au următoarea semnificație:</w:t>
      </w:r>
    </w:p>
    <w:p w14:paraId="000002AA" w14:textId="77777777" w:rsidR="00D656D1" w:rsidRDefault="00000000">
      <w:pPr>
        <w:widowControl w:val="0"/>
        <w:spacing w:before="20" w:after="20" w:line="240" w:lineRule="auto"/>
        <w:ind w:left="0" w:hanging="2"/>
      </w:pPr>
      <w:proofErr w:type="spellStart"/>
      <w:r>
        <w:rPr>
          <w:b/>
        </w:rPr>
        <w:t>Address</w:t>
      </w:r>
      <w:proofErr w:type="spellEnd"/>
      <w:r>
        <w:t xml:space="preserve">  – Adresa internă a informației de tip Analogic sau Digital. Aceasta adresa nu are </w:t>
      </w:r>
      <w:proofErr w:type="spellStart"/>
      <w:r>
        <w:t>legatura</w:t>
      </w:r>
      <w:proofErr w:type="spellEnd"/>
      <w:r>
        <w:t xml:space="preserve"> cu adresele specifice de protocol IEC 61850 fiind utilizata pentru uz intern. La </w:t>
      </w:r>
      <w:proofErr w:type="spellStart"/>
      <w:r>
        <w:t>adaugarea</w:t>
      </w:r>
      <w:proofErr w:type="spellEnd"/>
      <w:r>
        <w:t xml:space="preserve"> manuala a unei entități nu este permisă duplicare acestei adrese.</w:t>
      </w:r>
    </w:p>
    <w:p w14:paraId="000002AB" w14:textId="77777777" w:rsidR="00D656D1" w:rsidRDefault="00D656D1">
      <w:pPr>
        <w:widowControl w:val="0"/>
        <w:spacing w:before="20" w:after="20" w:line="240" w:lineRule="auto"/>
        <w:ind w:left="0" w:hanging="2"/>
      </w:pPr>
    </w:p>
    <w:p w14:paraId="000002AC" w14:textId="77777777" w:rsidR="00D656D1" w:rsidRDefault="00000000">
      <w:pPr>
        <w:widowControl w:val="0"/>
        <w:spacing w:before="20" w:after="20" w:line="240" w:lineRule="auto"/>
        <w:ind w:left="0" w:hanging="2"/>
      </w:pPr>
      <w:proofErr w:type="spellStart"/>
      <w:r>
        <w:rPr>
          <w:b/>
        </w:rPr>
        <w:t>Description</w:t>
      </w:r>
      <w:proofErr w:type="spellEnd"/>
      <w:r>
        <w:t xml:space="preserve"> – Descrierea detaliată a entității preluate - pentru uz intern (ex: Valoare curent faza A).</w:t>
      </w:r>
    </w:p>
    <w:p w14:paraId="000002AD" w14:textId="77777777" w:rsidR="00D656D1" w:rsidRDefault="00D656D1">
      <w:pPr>
        <w:widowControl w:val="0"/>
        <w:spacing w:before="20" w:after="20" w:line="240" w:lineRule="auto"/>
        <w:ind w:left="0" w:hanging="2"/>
      </w:pPr>
    </w:p>
    <w:p w14:paraId="000002AE" w14:textId="77777777" w:rsidR="00D656D1" w:rsidRDefault="00000000">
      <w:pPr>
        <w:widowControl w:val="0"/>
        <w:spacing w:before="20" w:after="20" w:line="240" w:lineRule="auto"/>
        <w:ind w:left="0" w:hanging="2"/>
      </w:pPr>
      <w:proofErr w:type="spellStart"/>
      <w:r>
        <w:rPr>
          <w:b/>
        </w:rPr>
        <w:t>Variable</w:t>
      </w:r>
      <w:proofErr w:type="spellEnd"/>
      <w:r>
        <w:rPr>
          <w:b/>
        </w:rPr>
        <w:t xml:space="preserve"> </w:t>
      </w:r>
      <w:proofErr w:type="spellStart"/>
      <w:r>
        <w:rPr>
          <w:b/>
        </w:rPr>
        <w:t>Name</w:t>
      </w:r>
      <w:proofErr w:type="spellEnd"/>
      <w:r>
        <w:t xml:space="preserve"> – Se completează un TAG unic pentru fiecare semnal. Acest TAG va fi identificatorul intern pentru respectivul semnal și va fi utilizat în cadrul proceselor salve si pentru realizarea unor logici de automatizare;</w:t>
      </w:r>
    </w:p>
    <w:p w14:paraId="000002AF" w14:textId="77777777" w:rsidR="00D656D1" w:rsidRDefault="00000000">
      <w:pPr>
        <w:spacing w:line="240" w:lineRule="auto"/>
        <w:ind w:left="0" w:hanging="2"/>
      </w:pPr>
      <w:proofErr w:type="spellStart"/>
      <w:r>
        <w:rPr>
          <w:b/>
        </w:rPr>
        <w:t>AddressName</w:t>
      </w:r>
      <w:proofErr w:type="spellEnd"/>
      <w:r>
        <w:t xml:space="preserve"> - adresa de protocol IEC61850 a </w:t>
      </w:r>
      <w:proofErr w:type="spellStart"/>
      <w:r>
        <w:t>entitatii</w:t>
      </w:r>
      <w:proofErr w:type="spellEnd"/>
      <w:r>
        <w:t xml:space="preserve"> ce se dorește a fi monitorizata;</w:t>
      </w:r>
    </w:p>
    <w:p w14:paraId="000002B0" w14:textId="77777777" w:rsidR="00D656D1" w:rsidRDefault="00000000">
      <w:pPr>
        <w:spacing w:line="240" w:lineRule="auto"/>
        <w:ind w:left="0" w:hanging="2"/>
      </w:pPr>
      <w:proofErr w:type="spellStart"/>
      <w:r>
        <w:rPr>
          <w:b/>
        </w:rPr>
        <w:t>Poll</w:t>
      </w:r>
      <w:proofErr w:type="spellEnd"/>
      <w:r>
        <w:rPr>
          <w:b/>
        </w:rPr>
        <w:t xml:space="preserve"> Interval</w:t>
      </w:r>
      <w:r>
        <w:t xml:space="preserve"> - În cazul o mărime nu face parte din seturile de date asociate rapoartelor de </w:t>
      </w:r>
      <w:proofErr w:type="spellStart"/>
      <w:r>
        <w:t>evenimete</w:t>
      </w:r>
      <w:proofErr w:type="spellEnd"/>
      <w:r>
        <w:t xml:space="preserve"> din cauza </w:t>
      </w:r>
      <w:proofErr w:type="spellStart"/>
      <w:r>
        <w:t>configurarii</w:t>
      </w:r>
      <w:proofErr w:type="spellEnd"/>
      <w:r>
        <w:t xml:space="preserve"> neconforme a IED, exista posibilitatea de preluare a stării acesteia prin </w:t>
      </w:r>
      <w:proofErr w:type="spellStart"/>
      <w:r>
        <w:t>interogari</w:t>
      </w:r>
      <w:proofErr w:type="spellEnd"/>
      <w:r>
        <w:t xml:space="preserve"> repetate la un interval de timp setat prin acest parametru.</w:t>
      </w:r>
    </w:p>
    <w:p w14:paraId="000002B1" w14:textId="77777777" w:rsidR="00D656D1" w:rsidRDefault="00000000">
      <w:pPr>
        <w:pStyle w:val="Titlu3"/>
        <w:numPr>
          <w:ilvl w:val="2"/>
          <w:numId w:val="22"/>
        </w:numPr>
        <w:ind w:left="1" w:hanging="3"/>
      </w:pPr>
      <w:bookmarkStart w:id="102" w:name="_heading=h.ibkq0dtsr7l7" w:colFirst="0" w:colLast="0"/>
      <w:bookmarkEnd w:id="102"/>
      <w:r>
        <w:t>Editarea comenzilor</w:t>
      </w:r>
    </w:p>
    <w:p w14:paraId="000002B2" w14:textId="77777777" w:rsidR="00D656D1" w:rsidRDefault="00000000">
      <w:pPr>
        <w:spacing w:line="240" w:lineRule="auto"/>
        <w:ind w:left="0" w:hanging="2"/>
      </w:pPr>
      <w:r>
        <w:t xml:space="preserve">Secțiunea </w:t>
      </w:r>
      <w:proofErr w:type="spellStart"/>
      <w:r>
        <w:t>Controls</w:t>
      </w:r>
      <w:proofErr w:type="spellEnd"/>
      <w:r>
        <w:t xml:space="preserve"> </w:t>
      </w:r>
      <w:proofErr w:type="spellStart"/>
      <w:r>
        <w:t>contine</w:t>
      </w:r>
      <w:proofErr w:type="spellEnd"/>
      <w:r>
        <w:t xml:space="preserve"> comenzile importate conform procedurii de la punctul 5.3.1.Acestea pot fi editate și pot fi </w:t>
      </w:r>
      <w:proofErr w:type="spellStart"/>
      <w:r>
        <w:t>adaugate</w:t>
      </w:r>
      <w:proofErr w:type="spellEnd"/>
      <w:r>
        <w:t xml:space="preserve"> manual noi entități conform procedurii de la punctul 4.2.3.</w:t>
      </w:r>
    </w:p>
    <w:p w14:paraId="000002B3" w14:textId="77777777" w:rsidR="00D656D1" w:rsidRDefault="00000000">
      <w:pPr>
        <w:spacing w:line="240" w:lineRule="auto"/>
        <w:ind w:left="0" w:hanging="2"/>
      </w:pPr>
      <w:r>
        <w:t>Structura unei adrese de status conform standardului IEC61850 este următoarea:</w:t>
      </w:r>
    </w:p>
    <w:p w14:paraId="000002B4" w14:textId="77777777" w:rsidR="00D656D1" w:rsidRDefault="00000000">
      <w:pPr>
        <w:spacing w:line="240" w:lineRule="auto"/>
        <w:ind w:left="0" w:hanging="2"/>
      </w:pPr>
      <w:r>
        <w:rPr>
          <w:color w:val="FF0000"/>
        </w:rPr>
        <w:t xml:space="preserve">IED </w:t>
      </w:r>
      <w:proofErr w:type="spellStart"/>
      <w:r>
        <w:rPr>
          <w:color w:val="FF0000"/>
        </w:rPr>
        <w:t>name</w:t>
      </w:r>
      <w:r>
        <w:rPr>
          <w:color w:val="0000FF"/>
        </w:rPr>
        <w:t>Logical</w:t>
      </w:r>
      <w:proofErr w:type="spellEnd"/>
      <w:r>
        <w:rPr>
          <w:color w:val="0000FF"/>
        </w:rPr>
        <w:t xml:space="preserve"> </w:t>
      </w:r>
      <w:proofErr w:type="spellStart"/>
      <w:r>
        <w:rPr>
          <w:color w:val="0000FF"/>
        </w:rPr>
        <w:t>Device</w:t>
      </w:r>
      <w:proofErr w:type="spellEnd"/>
      <w:r>
        <w:rPr>
          <w:color w:val="0000FF"/>
        </w:rPr>
        <w:t>/</w:t>
      </w:r>
      <w:proofErr w:type="spellStart"/>
      <w:r>
        <w:rPr>
          <w:color w:val="6AA84F"/>
        </w:rPr>
        <w:t>Logical</w:t>
      </w:r>
      <w:proofErr w:type="spellEnd"/>
      <w:r>
        <w:rPr>
          <w:color w:val="6AA84F"/>
        </w:rPr>
        <w:t xml:space="preserve"> </w:t>
      </w:r>
      <w:proofErr w:type="spellStart"/>
      <w:r>
        <w:rPr>
          <w:color w:val="6AA84F"/>
        </w:rPr>
        <w:t>Node</w:t>
      </w:r>
      <w:r>
        <w:t>.</w:t>
      </w:r>
      <w:r>
        <w:rPr>
          <w:color w:val="FF00FF"/>
        </w:rPr>
        <w:t>Data</w:t>
      </w:r>
      <w:proofErr w:type="spellEnd"/>
      <w:r>
        <w:rPr>
          <w:color w:val="FF00FF"/>
        </w:rPr>
        <w:t xml:space="preserve"> </w:t>
      </w:r>
      <w:proofErr w:type="spellStart"/>
      <w:r>
        <w:rPr>
          <w:color w:val="FF00FF"/>
        </w:rPr>
        <w:t>Object</w:t>
      </w:r>
      <w:proofErr w:type="spellEnd"/>
      <w:r>
        <w:t xml:space="preserve"> (ex:SIEMENSCB1/CSWI1.Pos)</w:t>
      </w:r>
    </w:p>
    <w:p w14:paraId="000002B5" w14:textId="77777777" w:rsidR="00D656D1" w:rsidRDefault="00000000">
      <w:pPr>
        <w:spacing w:line="240" w:lineRule="auto"/>
        <w:ind w:left="0" w:hanging="2"/>
      </w:pPr>
      <w:proofErr w:type="spellStart"/>
      <w:r>
        <w:t>Campurile</w:t>
      </w:r>
      <w:proofErr w:type="spellEnd"/>
      <w:r>
        <w:t xml:space="preserve"> din secțiunea </w:t>
      </w:r>
      <w:proofErr w:type="spellStart"/>
      <w:r>
        <w:t>Controls</w:t>
      </w:r>
      <w:proofErr w:type="spellEnd"/>
      <w:r>
        <w:t xml:space="preserve"> au următoarea semnificație:</w:t>
      </w:r>
    </w:p>
    <w:p w14:paraId="000002B6" w14:textId="77777777" w:rsidR="00D656D1" w:rsidRDefault="00000000">
      <w:pPr>
        <w:widowControl w:val="0"/>
        <w:spacing w:before="20" w:after="20" w:line="240" w:lineRule="auto"/>
        <w:ind w:left="0" w:hanging="2"/>
      </w:pPr>
      <w:proofErr w:type="spellStart"/>
      <w:r>
        <w:rPr>
          <w:b/>
        </w:rPr>
        <w:t>Address</w:t>
      </w:r>
      <w:proofErr w:type="spellEnd"/>
      <w:r>
        <w:t xml:space="preserve">  – Adresa internă a informației de tip Control. Aceasta adresa nu are </w:t>
      </w:r>
      <w:proofErr w:type="spellStart"/>
      <w:r>
        <w:t>legatura</w:t>
      </w:r>
      <w:proofErr w:type="spellEnd"/>
      <w:r>
        <w:t xml:space="preserve"> cu adresele specifice de protocol IEC 61850 fiind utilizata pentru uz intern. La </w:t>
      </w:r>
      <w:proofErr w:type="spellStart"/>
      <w:r>
        <w:t>adaugarea</w:t>
      </w:r>
      <w:proofErr w:type="spellEnd"/>
      <w:r>
        <w:t xml:space="preserve"> manuala a unei entități nu este permisă duplicare acestei adrese.</w:t>
      </w:r>
    </w:p>
    <w:p w14:paraId="000002B7" w14:textId="77777777" w:rsidR="00D656D1" w:rsidRDefault="00D656D1">
      <w:pPr>
        <w:widowControl w:val="0"/>
        <w:spacing w:before="20" w:after="20" w:line="240" w:lineRule="auto"/>
        <w:ind w:left="0" w:hanging="2"/>
      </w:pPr>
    </w:p>
    <w:p w14:paraId="000002B8" w14:textId="77777777" w:rsidR="00D656D1" w:rsidRDefault="00000000">
      <w:pPr>
        <w:widowControl w:val="0"/>
        <w:spacing w:before="20" w:after="20" w:line="240" w:lineRule="auto"/>
        <w:ind w:left="0" w:hanging="2"/>
      </w:pPr>
      <w:proofErr w:type="spellStart"/>
      <w:r>
        <w:rPr>
          <w:b/>
        </w:rPr>
        <w:t>Description</w:t>
      </w:r>
      <w:proofErr w:type="spellEnd"/>
      <w:r>
        <w:t xml:space="preserve"> – Descrierea detaliată a entității preluate - pentru uz intern (ex: Comanda </w:t>
      </w:r>
      <w:proofErr w:type="spellStart"/>
      <w:r>
        <w:t>intrerupator</w:t>
      </w:r>
      <w:proofErr w:type="spellEnd"/>
      <w:r>
        <w:t>).</w:t>
      </w:r>
    </w:p>
    <w:p w14:paraId="000002B9" w14:textId="77777777" w:rsidR="00D656D1" w:rsidRDefault="00D656D1">
      <w:pPr>
        <w:widowControl w:val="0"/>
        <w:spacing w:before="20" w:after="20" w:line="240" w:lineRule="auto"/>
        <w:ind w:left="0" w:hanging="2"/>
      </w:pPr>
    </w:p>
    <w:p w14:paraId="000002BA" w14:textId="77777777" w:rsidR="00D656D1" w:rsidRDefault="00000000">
      <w:pPr>
        <w:widowControl w:val="0"/>
        <w:spacing w:before="20" w:after="20" w:line="240" w:lineRule="auto"/>
        <w:ind w:left="0" w:hanging="2"/>
      </w:pPr>
      <w:proofErr w:type="spellStart"/>
      <w:r>
        <w:rPr>
          <w:b/>
        </w:rPr>
        <w:t>Variable</w:t>
      </w:r>
      <w:proofErr w:type="spellEnd"/>
      <w:r>
        <w:rPr>
          <w:b/>
        </w:rPr>
        <w:t xml:space="preserve"> </w:t>
      </w:r>
      <w:proofErr w:type="spellStart"/>
      <w:r>
        <w:rPr>
          <w:b/>
        </w:rPr>
        <w:t>Name</w:t>
      </w:r>
      <w:proofErr w:type="spellEnd"/>
      <w:r>
        <w:t xml:space="preserve"> – Se completează un TAG unic pentru fiecare semnal. Acest TAG va fi identificatorul intern pentru respectivul semnal și va fi utilizat în cadrul proceselor salve si pentru realizarea unor logici de automatizare.</w:t>
      </w:r>
    </w:p>
    <w:p w14:paraId="000002BB" w14:textId="77777777" w:rsidR="00D656D1" w:rsidRDefault="00000000">
      <w:pPr>
        <w:spacing w:line="240" w:lineRule="auto"/>
        <w:ind w:left="0" w:hanging="2"/>
      </w:pPr>
      <w:proofErr w:type="spellStart"/>
      <w:r>
        <w:rPr>
          <w:b/>
        </w:rPr>
        <w:t>AddressName</w:t>
      </w:r>
      <w:proofErr w:type="spellEnd"/>
      <w:r>
        <w:t xml:space="preserve"> - adresa de protocol IEC61850 a </w:t>
      </w:r>
      <w:proofErr w:type="spellStart"/>
      <w:r>
        <w:t>entitatii</w:t>
      </w:r>
      <w:proofErr w:type="spellEnd"/>
      <w:r>
        <w:t xml:space="preserve"> ce se dorește a fi comandata;</w:t>
      </w:r>
    </w:p>
    <w:p w14:paraId="000002BC" w14:textId="77777777" w:rsidR="00D656D1" w:rsidRDefault="00000000">
      <w:pPr>
        <w:pStyle w:val="Titlu3"/>
        <w:numPr>
          <w:ilvl w:val="2"/>
          <w:numId w:val="22"/>
        </w:numPr>
        <w:ind w:left="1" w:hanging="3"/>
      </w:pPr>
      <w:bookmarkStart w:id="103" w:name="_heading=h.hrdg06sbpxox" w:colFirst="0" w:colLast="0"/>
      <w:bookmarkEnd w:id="103"/>
      <w:r>
        <w:lastRenderedPageBreak/>
        <w:t>Editarea rapoartelor IEC61850</w:t>
      </w:r>
    </w:p>
    <w:p w14:paraId="000002BD" w14:textId="77777777" w:rsidR="00D656D1" w:rsidRDefault="00000000">
      <w:pPr>
        <w:ind w:left="0" w:hanging="2"/>
      </w:pPr>
      <w:r>
        <w:t xml:space="preserve">În cazul adăugării unui IED (punctul 5.3.1)  rapoartele sunt adăugate automat  în secțiunea </w:t>
      </w:r>
      <w:proofErr w:type="spellStart"/>
      <w:r>
        <w:t>Reports</w:t>
      </w:r>
      <w:proofErr w:type="spellEnd"/>
      <w:r>
        <w:t xml:space="preserve"> </w:t>
      </w:r>
      <w:proofErr w:type="spellStart"/>
      <w:r>
        <w:t>avand</w:t>
      </w:r>
      <w:proofErr w:type="spellEnd"/>
      <w:r>
        <w:t xml:space="preserve"> proprietățile configurate conform fișierului .</w:t>
      </w:r>
      <w:proofErr w:type="spellStart"/>
      <w:r>
        <w:t>scl</w:t>
      </w:r>
      <w:proofErr w:type="spellEnd"/>
      <w:r>
        <w:t>.</w:t>
      </w:r>
    </w:p>
    <w:p w14:paraId="000002BE" w14:textId="77777777" w:rsidR="00D656D1" w:rsidRDefault="00000000">
      <w:pPr>
        <w:ind w:left="0" w:hanging="2"/>
      </w:pPr>
      <w:r>
        <w:rPr>
          <w:noProof/>
        </w:rPr>
        <w:drawing>
          <wp:inline distT="114300" distB="114300" distL="114300" distR="114300" wp14:anchorId="1782AE90" wp14:editId="0B6F9744">
            <wp:extent cx="5878195" cy="2870200"/>
            <wp:effectExtent l="0" t="0" r="0" b="0"/>
            <wp:docPr id="106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2"/>
                    <a:srcRect/>
                    <a:stretch>
                      <a:fillRect/>
                    </a:stretch>
                  </pic:blipFill>
                  <pic:spPr>
                    <a:xfrm>
                      <a:off x="0" y="0"/>
                      <a:ext cx="5878195" cy="2870200"/>
                    </a:xfrm>
                    <a:prstGeom prst="rect">
                      <a:avLst/>
                    </a:prstGeom>
                    <a:ln/>
                  </pic:spPr>
                </pic:pic>
              </a:graphicData>
            </a:graphic>
          </wp:inline>
        </w:drawing>
      </w:r>
    </w:p>
    <w:p w14:paraId="000002BF" w14:textId="77777777" w:rsidR="00D656D1" w:rsidRDefault="00000000">
      <w:pPr>
        <w:ind w:left="0" w:hanging="2"/>
      </w:pPr>
      <w:proofErr w:type="spellStart"/>
      <w:r>
        <w:rPr>
          <w:b/>
        </w:rPr>
        <w:t>ReferenceRCB</w:t>
      </w:r>
      <w:proofErr w:type="spellEnd"/>
      <w:r>
        <w:t xml:space="preserve">  - Adresa IEC61850 a raportului in cauză. Aceasta adresa este importata din fișierul. </w:t>
      </w:r>
      <w:proofErr w:type="spellStart"/>
      <w:r>
        <w:t>scl</w:t>
      </w:r>
      <w:proofErr w:type="spellEnd"/>
      <w:r>
        <w:t xml:space="preserve"> și </w:t>
      </w:r>
      <w:proofErr w:type="spellStart"/>
      <w:r>
        <w:t>contine</w:t>
      </w:r>
      <w:proofErr w:type="spellEnd"/>
      <w:r>
        <w:t xml:space="preserve"> setul de date în care se </w:t>
      </w:r>
      <w:proofErr w:type="spellStart"/>
      <w:r>
        <w:t>regasesc</w:t>
      </w:r>
      <w:proofErr w:type="spellEnd"/>
      <w:r>
        <w:t xml:space="preserve"> parțial sau în totalitate adresele din secțiunea </w:t>
      </w:r>
      <w:proofErr w:type="spellStart"/>
      <w:r>
        <w:t>Measurements</w:t>
      </w:r>
      <w:proofErr w:type="spellEnd"/>
      <w:r>
        <w:t>;</w:t>
      </w:r>
    </w:p>
    <w:p w14:paraId="000002C0" w14:textId="77777777" w:rsidR="00D656D1" w:rsidRDefault="00000000">
      <w:pPr>
        <w:ind w:left="0" w:hanging="2"/>
      </w:pPr>
      <w:proofErr w:type="spellStart"/>
      <w:r>
        <w:rPr>
          <w:b/>
        </w:rPr>
        <w:t>IntegrityPeriod</w:t>
      </w:r>
      <w:proofErr w:type="spellEnd"/>
      <w:r>
        <w:rPr>
          <w:b/>
        </w:rPr>
        <w:t xml:space="preserve"> - </w:t>
      </w:r>
      <w:r>
        <w:t>Interval de timp setabil de către clientul IEC61850 în IED, prin care se configurează periodicitatea de generare automată a rapoartelor de către IED indiferent dacă exista sau nu schimbări în seturile de date asociate;</w:t>
      </w:r>
    </w:p>
    <w:p w14:paraId="000002C1" w14:textId="77777777" w:rsidR="00D656D1" w:rsidRDefault="00000000">
      <w:pPr>
        <w:ind w:left="0" w:hanging="2"/>
      </w:pPr>
      <w:proofErr w:type="spellStart"/>
      <w:r>
        <w:rPr>
          <w:b/>
        </w:rPr>
        <w:t>GIPeriod</w:t>
      </w:r>
      <w:proofErr w:type="spellEnd"/>
      <w:r>
        <w:t xml:space="preserve"> - Intervalul de timp la care clientul IEDC61850 din ES200 trimite un mesaj de interogare generala </w:t>
      </w:r>
      <w:proofErr w:type="spellStart"/>
      <w:r>
        <w:t>cartre</w:t>
      </w:r>
      <w:proofErr w:type="spellEnd"/>
      <w:r>
        <w:t xml:space="preserve"> IED in cauza;</w:t>
      </w:r>
    </w:p>
    <w:p w14:paraId="000002C2" w14:textId="77777777" w:rsidR="00D656D1" w:rsidRDefault="00000000">
      <w:pPr>
        <w:ind w:left="0" w:hanging="2"/>
      </w:pPr>
      <w:proofErr w:type="spellStart"/>
      <w:r>
        <w:rPr>
          <w:b/>
        </w:rPr>
        <w:t>Description</w:t>
      </w:r>
      <w:proofErr w:type="spellEnd"/>
      <w:r>
        <w:t xml:space="preserve"> -  Descrierea detaliată a entității preluate - pentru uz intern (ex: Raport echipamente </w:t>
      </w:r>
      <w:proofErr w:type="spellStart"/>
      <w:r>
        <w:t>comutatie</w:t>
      </w:r>
      <w:proofErr w:type="spellEnd"/>
      <w:r>
        <w:t>);</w:t>
      </w:r>
    </w:p>
    <w:p w14:paraId="000002C3" w14:textId="77777777" w:rsidR="00D656D1" w:rsidRDefault="00000000">
      <w:pPr>
        <w:ind w:left="0" w:hanging="2"/>
      </w:pPr>
      <w:proofErr w:type="spellStart"/>
      <w:r>
        <w:rPr>
          <w:b/>
        </w:rPr>
        <w:t>DataChange</w:t>
      </w:r>
      <w:proofErr w:type="spellEnd"/>
      <w:r>
        <w:t xml:space="preserve"> - Trigger pentru generarea unui raport. Principiu utilizat,  în cazul în care acest trigger este activat,  este generarea unui raport de evenimente la orice schimbare a valorilor stărilor entităților din setul de date asociat raportului;</w:t>
      </w:r>
    </w:p>
    <w:p w14:paraId="000002C4" w14:textId="77777777" w:rsidR="00D656D1" w:rsidRDefault="00000000">
      <w:pPr>
        <w:ind w:left="0" w:hanging="2"/>
      </w:pPr>
      <w:proofErr w:type="spellStart"/>
      <w:r>
        <w:rPr>
          <w:b/>
        </w:rPr>
        <w:lastRenderedPageBreak/>
        <w:t>DataUpdate</w:t>
      </w:r>
      <w:proofErr w:type="spellEnd"/>
      <w:r>
        <w:t xml:space="preserve"> - Trigger pentru generarea unui raport. Principiu utilizat,  în cazul în care acest trigger este activat,  este generarea unui raport de evenimente la orice update intern la nivel de IED a informațiilor  entităților din setul de date asociat raportului;</w:t>
      </w:r>
    </w:p>
    <w:p w14:paraId="000002C5" w14:textId="77777777" w:rsidR="00D656D1" w:rsidRDefault="00000000">
      <w:pPr>
        <w:ind w:left="0" w:hanging="2"/>
      </w:pPr>
      <w:proofErr w:type="spellStart"/>
      <w:r>
        <w:rPr>
          <w:b/>
        </w:rPr>
        <w:t>QualityChange</w:t>
      </w:r>
      <w:proofErr w:type="spellEnd"/>
      <w:r>
        <w:t xml:space="preserve"> - Trigger pentru generarea unui raport. Principiu utilizat,  în cazul în care acest trigger este activat,  este generarea unui raport de evenimente la orice schimbare a elementelor de calitate a informațiilor  asociate entităților din setul de date asociat raportului;</w:t>
      </w:r>
    </w:p>
    <w:p w14:paraId="000002C6" w14:textId="77777777" w:rsidR="00D656D1" w:rsidRDefault="00000000">
      <w:pPr>
        <w:ind w:left="0" w:hanging="2"/>
      </w:pPr>
      <w:proofErr w:type="spellStart"/>
      <w:r>
        <w:rPr>
          <w:b/>
        </w:rPr>
        <w:t>EnableRpID</w:t>
      </w:r>
      <w:proofErr w:type="spellEnd"/>
      <w:r>
        <w:t xml:space="preserve"> - Permite activarea mecanismului de trimitere a identificatorului raportului in cadrul mecanismul de generarea a rapoartelor de către IED. Recomandăm activarea acestei proprietăți.</w:t>
      </w:r>
    </w:p>
    <w:p w14:paraId="000002C7" w14:textId="77777777" w:rsidR="00D656D1" w:rsidRDefault="00000000">
      <w:pPr>
        <w:ind w:left="0" w:hanging="2"/>
      </w:pPr>
      <w:proofErr w:type="spellStart"/>
      <w:r>
        <w:rPr>
          <w:b/>
        </w:rPr>
        <w:t>EnableDataSet</w:t>
      </w:r>
      <w:proofErr w:type="spellEnd"/>
      <w:r>
        <w:t xml:space="preserve"> - Permite activarea mecanismului prin care denumirea setului de date asociat unui raport sa </w:t>
      </w:r>
      <w:proofErr w:type="spellStart"/>
      <w:r>
        <w:t>faca</w:t>
      </w:r>
      <w:proofErr w:type="spellEnd"/>
      <w:r>
        <w:t xml:space="preserve"> parte din informațiile generale asociate raportului in momentul </w:t>
      </w:r>
      <w:proofErr w:type="spellStart"/>
      <w:r>
        <w:t>generarii</w:t>
      </w:r>
      <w:proofErr w:type="spellEnd"/>
      <w:r>
        <w:t xml:space="preserve"> acestuia de </w:t>
      </w:r>
      <w:proofErr w:type="spellStart"/>
      <w:r>
        <w:t>catre</w:t>
      </w:r>
      <w:proofErr w:type="spellEnd"/>
      <w:r>
        <w:t xml:space="preserve"> IED;</w:t>
      </w:r>
    </w:p>
    <w:p w14:paraId="000002C8" w14:textId="77777777" w:rsidR="00D656D1" w:rsidRDefault="00000000">
      <w:pPr>
        <w:ind w:left="0" w:hanging="2"/>
      </w:pPr>
      <w:proofErr w:type="spellStart"/>
      <w:r>
        <w:rPr>
          <w:b/>
        </w:rPr>
        <w:t>ReportID</w:t>
      </w:r>
      <w:proofErr w:type="spellEnd"/>
      <w:r>
        <w:t xml:space="preserve"> - Valoarea </w:t>
      </w:r>
      <w:proofErr w:type="spellStart"/>
      <w:r>
        <w:t>default</w:t>
      </w:r>
      <w:proofErr w:type="spellEnd"/>
      <w:r>
        <w:t xml:space="preserve"> este 0. Recomandăm utilizarea acestei valori.</w:t>
      </w:r>
    </w:p>
    <w:p w14:paraId="000002C9" w14:textId="77777777" w:rsidR="00D656D1" w:rsidRDefault="00000000">
      <w:pPr>
        <w:pStyle w:val="Titlu2"/>
        <w:numPr>
          <w:ilvl w:val="1"/>
          <w:numId w:val="22"/>
        </w:numPr>
        <w:ind w:left="1" w:hanging="3"/>
      </w:pPr>
      <w:bookmarkStart w:id="104" w:name="_heading=h.i7fxomkhza25" w:colFirst="0" w:colLast="0"/>
      <w:bookmarkEnd w:id="104"/>
      <w:r>
        <w:t xml:space="preserve"> IEC 61850 Ed2</w:t>
      </w:r>
    </w:p>
    <w:p w14:paraId="000002CA" w14:textId="77777777" w:rsidR="00D656D1" w:rsidRDefault="00000000">
      <w:pPr>
        <w:pStyle w:val="Titlu3"/>
        <w:numPr>
          <w:ilvl w:val="2"/>
          <w:numId w:val="22"/>
        </w:numPr>
        <w:ind w:left="1" w:hanging="3"/>
      </w:pPr>
      <w:bookmarkStart w:id="105" w:name="_heading=h.71rlajv3hk4m" w:colFirst="0" w:colLast="0"/>
      <w:bookmarkEnd w:id="105"/>
      <w:r>
        <w:t xml:space="preserve"> Configurarea generală a canalului de </w:t>
      </w:r>
      <w:proofErr w:type="spellStart"/>
      <w:r>
        <w:t>comunicatie</w:t>
      </w:r>
      <w:proofErr w:type="spellEnd"/>
    </w:p>
    <w:p w14:paraId="000002CB" w14:textId="77777777" w:rsidR="00D656D1" w:rsidRDefault="00000000">
      <w:pPr>
        <w:ind w:left="0" w:hanging="2"/>
      </w:pPr>
      <w:proofErr w:type="spellStart"/>
      <w:r>
        <w:t>Adaugarea</w:t>
      </w:r>
      <w:proofErr w:type="spellEnd"/>
      <w:r>
        <w:t xml:space="preserve"> unui nou IED care va comunica folosind protocolul de </w:t>
      </w:r>
      <w:proofErr w:type="spellStart"/>
      <w:r>
        <w:t>comunicatie</w:t>
      </w:r>
      <w:proofErr w:type="spellEnd"/>
      <w:r>
        <w:t xml:space="preserve"> IEC-61850 Ed2 presupune o procedura diferită de adăugarea IED pe protocoalele </w:t>
      </w:r>
      <w:proofErr w:type="spellStart"/>
      <w:r>
        <w:t>Modbus</w:t>
      </w:r>
      <w:proofErr w:type="spellEnd"/>
      <w:r>
        <w:t>, DNP3 și IEC104.</w:t>
      </w:r>
    </w:p>
    <w:p w14:paraId="000002CC" w14:textId="77777777" w:rsidR="00D656D1" w:rsidRDefault="00000000">
      <w:pPr>
        <w:ind w:left="0" w:hanging="2"/>
      </w:pPr>
      <w:r>
        <w:t xml:space="preserve">Procedura de configurarea clientului IEC61850 Ed2 permite importul adreselor (care sunt sub forma unor șiruri de caractere) din fișiere de tip SCL care au un conținut formatat după reglementările din standardul IEC 61850.Aceste fișiere sunt create de obicei cu </w:t>
      </w:r>
      <w:proofErr w:type="spellStart"/>
      <w:r>
        <w:t>sw</w:t>
      </w:r>
      <w:proofErr w:type="spellEnd"/>
      <w:r>
        <w:t xml:space="preserve"> de configurare a IED și sunt exportate în </w:t>
      </w:r>
      <w:proofErr w:type="spellStart"/>
      <w:r>
        <w:t>cateva</w:t>
      </w:r>
      <w:proofErr w:type="spellEnd"/>
      <w:r>
        <w:t xml:space="preserve"> </w:t>
      </w:r>
      <w:proofErr w:type="spellStart"/>
      <w:r>
        <w:t>formaturi</w:t>
      </w:r>
      <w:proofErr w:type="spellEnd"/>
      <w:r>
        <w:t xml:space="preserve"> standard .</w:t>
      </w:r>
      <w:proofErr w:type="spellStart"/>
      <w:r>
        <w:t>cid</w:t>
      </w:r>
      <w:proofErr w:type="spellEnd"/>
      <w:r>
        <w:t>, .</w:t>
      </w:r>
      <w:proofErr w:type="spellStart"/>
      <w:r>
        <w:t>icd</w:t>
      </w:r>
      <w:proofErr w:type="spellEnd"/>
      <w:r>
        <w:t>, .</w:t>
      </w:r>
      <w:proofErr w:type="spellStart"/>
      <w:r>
        <w:t>scd</w:t>
      </w:r>
      <w:proofErr w:type="spellEnd"/>
      <w:r>
        <w:t>, .</w:t>
      </w:r>
      <w:proofErr w:type="spellStart"/>
      <w:r>
        <w:t>iid</w:t>
      </w:r>
      <w:proofErr w:type="spellEnd"/>
      <w:r>
        <w:t>.</w:t>
      </w:r>
    </w:p>
    <w:p w14:paraId="000002CD" w14:textId="77777777" w:rsidR="00D656D1" w:rsidRDefault="00000000">
      <w:pPr>
        <w:ind w:left="0" w:hanging="2"/>
      </w:pPr>
      <w:r>
        <w:t xml:space="preserve">După </w:t>
      </w:r>
      <w:proofErr w:type="spellStart"/>
      <w:r>
        <w:t>adaugarea</w:t>
      </w:r>
      <w:proofErr w:type="spellEnd"/>
      <w:r>
        <w:t xml:space="preserve"> unui IED nou, setarea numelui IED și a IP de conectare (portul este de obicei 102 pe IEC61850 Ed2) se apăsa butonul </w:t>
      </w:r>
      <w:proofErr w:type="spellStart"/>
      <w:r>
        <w:t>Browse</w:t>
      </w:r>
      <w:proofErr w:type="spellEnd"/>
      <w:r>
        <w:t xml:space="preserve"> și se alege </w:t>
      </w:r>
      <w:proofErr w:type="spellStart"/>
      <w:r>
        <w:t>fisieru</w:t>
      </w:r>
      <w:proofErr w:type="spellEnd"/>
      <w:r>
        <w:t xml:space="preserve"> .</w:t>
      </w:r>
      <w:proofErr w:type="spellStart"/>
      <w:r>
        <w:t>scl</w:t>
      </w:r>
      <w:proofErr w:type="spellEnd"/>
      <w:r>
        <w:t xml:space="preserve"> cu descrierea adreselor IED în cauză.</w:t>
      </w:r>
    </w:p>
    <w:p w14:paraId="000002CE" w14:textId="77777777" w:rsidR="00D656D1" w:rsidRDefault="00000000">
      <w:pPr>
        <w:ind w:left="0" w:hanging="2"/>
      </w:pPr>
      <w:r>
        <w:rPr>
          <w:noProof/>
        </w:rPr>
        <w:lastRenderedPageBreak/>
        <w:drawing>
          <wp:inline distT="114300" distB="114300" distL="114300" distR="114300" wp14:anchorId="530AD415" wp14:editId="6177154D">
            <wp:extent cx="5878195" cy="3962400"/>
            <wp:effectExtent l="0" t="0" r="0" b="0"/>
            <wp:docPr id="111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3"/>
                    <a:srcRect/>
                    <a:stretch>
                      <a:fillRect/>
                    </a:stretch>
                  </pic:blipFill>
                  <pic:spPr>
                    <a:xfrm>
                      <a:off x="0" y="0"/>
                      <a:ext cx="5878195" cy="3962400"/>
                    </a:xfrm>
                    <a:prstGeom prst="rect">
                      <a:avLst/>
                    </a:prstGeom>
                    <a:ln/>
                  </pic:spPr>
                </pic:pic>
              </a:graphicData>
            </a:graphic>
          </wp:inline>
        </w:drawing>
      </w:r>
    </w:p>
    <w:p w14:paraId="000002CF" w14:textId="77777777" w:rsidR="00D656D1" w:rsidRDefault="00000000">
      <w:pPr>
        <w:ind w:left="0" w:hanging="2"/>
      </w:pPr>
      <w:r>
        <w:t>Se aleg, individual, adresele care se doresc a fi importate. Recomandăm alegerea adreselor care se afla în seturile de date asociate rapoartelor de evenimente de la nivelul IED. Pentru aceasta se alege opțiunea “</w:t>
      </w:r>
      <w:proofErr w:type="spellStart"/>
      <w:r>
        <w:t>Points</w:t>
      </w:r>
      <w:proofErr w:type="spellEnd"/>
      <w:r>
        <w:t xml:space="preserve"> în </w:t>
      </w:r>
      <w:proofErr w:type="spellStart"/>
      <w:r>
        <w:t>reports</w:t>
      </w:r>
      <w:proofErr w:type="spellEnd"/>
      <w:r>
        <w:t xml:space="preserve"> (</w:t>
      </w:r>
      <w:proofErr w:type="spellStart"/>
      <w:r>
        <w:t>including</w:t>
      </w:r>
      <w:proofErr w:type="spellEnd"/>
      <w:r>
        <w:t xml:space="preserve"> </w:t>
      </w:r>
      <w:proofErr w:type="spellStart"/>
      <w:r>
        <w:t>commands</w:t>
      </w:r>
      <w:proofErr w:type="spellEnd"/>
      <w:r>
        <w:t>) din modulul de import a fișierelor .</w:t>
      </w:r>
      <w:proofErr w:type="spellStart"/>
      <w:r>
        <w:t>scl</w:t>
      </w:r>
      <w:proofErr w:type="spellEnd"/>
      <w:r>
        <w:t xml:space="preserve">. Se </w:t>
      </w:r>
      <w:proofErr w:type="spellStart"/>
      <w:r>
        <w:t>selecteaza</w:t>
      </w:r>
      <w:proofErr w:type="spellEnd"/>
      <w:r>
        <w:t xml:space="preserve"> adresele dorite și se apăsa butonul Insert.</w:t>
      </w:r>
    </w:p>
    <w:p w14:paraId="000002D0" w14:textId="77777777" w:rsidR="00D656D1" w:rsidRDefault="00D656D1">
      <w:pPr>
        <w:ind w:left="0" w:hanging="2"/>
      </w:pPr>
    </w:p>
    <w:p w14:paraId="000002D1" w14:textId="77777777" w:rsidR="00D656D1" w:rsidRDefault="00000000">
      <w:pPr>
        <w:ind w:left="0" w:hanging="2"/>
      </w:pPr>
      <w:r>
        <w:rPr>
          <w:noProof/>
        </w:rPr>
        <w:lastRenderedPageBreak/>
        <w:drawing>
          <wp:inline distT="114300" distB="114300" distL="114300" distR="114300" wp14:anchorId="3079057D" wp14:editId="2DD45012">
            <wp:extent cx="5878195" cy="4038600"/>
            <wp:effectExtent l="0" t="0" r="0" b="0"/>
            <wp:docPr id="106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4"/>
                    <a:srcRect/>
                    <a:stretch>
                      <a:fillRect/>
                    </a:stretch>
                  </pic:blipFill>
                  <pic:spPr>
                    <a:xfrm>
                      <a:off x="0" y="0"/>
                      <a:ext cx="5878195" cy="4038600"/>
                    </a:xfrm>
                    <a:prstGeom prst="rect">
                      <a:avLst/>
                    </a:prstGeom>
                    <a:ln/>
                  </pic:spPr>
                </pic:pic>
              </a:graphicData>
            </a:graphic>
          </wp:inline>
        </w:drawing>
      </w:r>
    </w:p>
    <w:p w14:paraId="000002D2" w14:textId="77777777" w:rsidR="00D656D1" w:rsidRDefault="00000000">
      <w:pPr>
        <w:pStyle w:val="Titlu3"/>
        <w:numPr>
          <w:ilvl w:val="2"/>
          <w:numId w:val="22"/>
        </w:numPr>
        <w:ind w:left="1" w:hanging="3"/>
      </w:pPr>
      <w:bookmarkStart w:id="106" w:name="_heading=h.xziffj44eqt1" w:colFirst="0" w:colLast="0"/>
      <w:bookmarkEnd w:id="106"/>
      <w:r>
        <w:t xml:space="preserve"> Configurarea generala a RTU</w:t>
      </w:r>
    </w:p>
    <w:p w14:paraId="000002D3" w14:textId="77777777" w:rsidR="00D656D1" w:rsidRDefault="00000000">
      <w:pPr>
        <w:spacing w:line="240" w:lineRule="auto"/>
        <w:ind w:left="0" w:hanging="2"/>
      </w:pPr>
      <w:r>
        <w:t xml:space="preserve">După </w:t>
      </w:r>
      <w:proofErr w:type="spellStart"/>
      <w:r>
        <w:t>adaugarea</w:t>
      </w:r>
      <w:proofErr w:type="spellEnd"/>
      <w:r>
        <w:t xml:space="preserve"> unui nou IED și configurarea conform descrierii de mai sus, vom avea disponibile pentru a fi editate informațiile generale de la nivel de canal de </w:t>
      </w:r>
      <w:proofErr w:type="spellStart"/>
      <w:r>
        <w:t>comunicatie</w:t>
      </w:r>
      <w:proofErr w:type="spellEnd"/>
      <w:r>
        <w:t xml:space="preserve"> TCP cu IED. Din aceasta fereastra poate fi modificat IP si portul de conectare a echipamentului.</w:t>
      </w:r>
    </w:p>
    <w:p w14:paraId="000002D4" w14:textId="77777777" w:rsidR="00D656D1" w:rsidRDefault="00000000">
      <w:pPr>
        <w:ind w:left="0" w:hanging="2"/>
      </w:pPr>
      <w:r>
        <w:rPr>
          <w:noProof/>
        </w:rPr>
        <w:lastRenderedPageBreak/>
        <w:drawing>
          <wp:inline distT="114300" distB="114300" distL="114300" distR="114300" wp14:anchorId="45109D34" wp14:editId="296BA57D">
            <wp:extent cx="5878195" cy="3911600"/>
            <wp:effectExtent l="0" t="0" r="0" b="0"/>
            <wp:docPr id="106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5"/>
                    <a:srcRect/>
                    <a:stretch>
                      <a:fillRect/>
                    </a:stretch>
                  </pic:blipFill>
                  <pic:spPr>
                    <a:xfrm>
                      <a:off x="0" y="0"/>
                      <a:ext cx="5878195" cy="3911600"/>
                    </a:xfrm>
                    <a:prstGeom prst="rect">
                      <a:avLst/>
                    </a:prstGeom>
                    <a:ln/>
                  </pic:spPr>
                </pic:pic>
              </a:graphicData>
            </a:graphic>
          </wp:inline>
        </w:drawing>
      </w:r>
    </w:p>
    <w:p w14:paraId="000002D5" w14:textId="77777777" w:rsidR="00D656D1" w:rsidRDefault="00000000">
      <w:pPr>
        <w:ind w:left="0" w:hanging="2"/>
        <w:rPr>
          <w:b/>
        </w:rPr>
      </w:pPr>
      <w:r>
        <w:t xml:space="preserve">Parametrii generali de </w:t>
      </w:r>
      <w:proofErr w:type="spellStart"/>
      <w:r>
        <w:t>comunicatie</w:t>
      </w:r>
      <w:proofErr w:type="spellEnd"/>
      <w:r>
        <w:t xml:space="preserve"> cu IED pentru conexiunea IEC61850-8 Ed2 (MMS) se configurează din fereastra de mai jos. În </w:t>
      </w:r>
      <w:proofErr w:type="spellStart"/>
      <w:r>
        <w:t>campul</w:t>
      </w:r>
      <w:proofErr w:type="spellEnd"/>
      <w:r>
        <w:t xml:space="preserve"> </w:t>
      </w:r>
      <w:proofErr w:type="spellStart"/>
      <w:r>
        <w:t>EguipmentName</w:t>
      </w:r>
      <w:proofErr w:type="spellEnd"/>
      <w:r>
        <w:t xml:space="preserve"> se </w:t>
      </w:r>
      <w:proofErr w:type="spellStart"/>
      <w:r>
        <w:t>completeaza</w:t>
      </w:r>
      <w:proofErr w:type="spellEnd"/>
      <w:r>
        <w:t xml:space="preserve"> numele IED setat de obicei cu ajutorul </w:t>
      </w:r>
      <w:proofErr w:type="spellStart"/>
      <w:r>
        <w:t>sw</w:t>
      </w:r>
      <w:proofErr w:type="spellEnd"/>
      <w:r>
        <w:t xml:space="preserve"> de configurare a IED. </w:t>
      </w:r>
      <w:r>
        <w:rPr>
          <w:b/>
        </w:rPr>
        <w:t>Completarea incorectă a numelui IED (</w:t>
      </w:r>
      <w:proofErr w:type="spellStart"/>
      <w:r>
        <w:rPr>
          <w:b/>
        </w:rPr>
        <w:t>EquipmentName</w:t>
      </w:r>
      <w:proofErr w:type="spellEnd"/>
      <w:r>
        <w:rPr>
          <w:b/>
        </w:rPr>
        <w:t>) nu va permite realizarea legăturii de comunicație dintre clientul IEC 61850 din ES200 si IED (</w:t>
      </w:r>
      <w:proofErr w:type="spellStart"/>
      <w:r>
        <w:rPr>
          <w:b/>
        </w:rPr>
        <w:t>avand</w:t>
      </w:r>
      <w:proofErr w:type="spellEnd"/>
      <w:r>
        <w:rPr>
          <w:b/>
        </w:rPr>
        <w:t xml:space="preserve"> rol de server în arhitectura standard IEC 61850).</w:t>
      </w:r>
    </w:p>
    <w:p w14:paraId="000002D6" w14:textId="77777777" w:rsidR="00D656D1" w:rsidRDefault="00000000">
      <w:pPr>
        <w:ind w:left="0" w:hanging="2"/>
        <w:rPr>
          <w:b/>
        </w:rPr>
      </w:pPr>
      <w:r>
        <w:rPr>
          <w:b/>
          <w:noProof/>
        </w:rPr>
        <w:lastRenderedPageBreak/>
        <w:drawing>
          <wp:inline distT="114300" distB="114300" distL="114300" distR="114300" wp14:anchorId="21B87ED5" wp14:editId="3DE683BA">
            <wp:extent cx="5878195" cy="4051300"/>
            <wp:effectExtent l="0" t="0" r="0" b="0"/>
            <wp:docPr id="110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6"/>
                    <a:srcRect/>
                    <a:stretch>
                      <a:fillRect/>
                    </a:stretch>
                  </pic:blipFill>
                  <pic:spPr>
                    <a:xfrm>
                      <a:off x="0" y="0"/>
                      <a:ext cx="5878195" cy="4051300"/>
                    </a:xfrm>
                    <a:prstGeom prst="rect">
                      <a:avLst/>
                    </a:prstGeom>
                    <a:ln/>
                  </pic:spPr>
                </pic:pic>
              </a:graphicData>
            </a:graphic>
          </wp:inline>
        </w:drawing>
      </w:r>
    </w:p>
    <w:p w14:paraId="000002D7" w14:textId="77777777" w:rsidR="00D656D1" w:rsidRDefault="00000000">
      <w:pPr>
        <w:ind w:left="0" w:hanging="2"/>
        <w:rPr>
          <w:b/>
        </w:rPr>
      </w:pPr>
      <w:r>
        <w:rPr>
          <w:b/>
        </w:rPr>
        <w:t xml:space="preserve">Recomandăm păstrare valorilor </w:t>
      </w:r>
      <w:proofErr w:type="spellStart"/>
      <w:r>
        <w:rPr>
          <w:b/>
        </w:rPr>
        <w:t>default</w:t>
      </w:r>
      <w:proofErr w:type="spellEnd"/>
      <w:r>
        <w:rPr>
          <w:b/>
        </w:rPr>
        <w:t xml:space="preserve"> </w:t>
      </w:r>
      <w:proofErr w:type="spellStart"/>
      <w:r>
        <w:rPr>
          <w:b/>
        </w:rPr>
        <w:t>urmatorii</w:t>
      </w:r>
      <w:proofErr w:type="spellEnd"/>
      <w:r>
        <w:rPr>
          <w:b/>
        </w:rPr>
        <w:t xml:space="preserve"> parametrii (specifici conexiunii MMS) din aceasta fereastra:</w:t>
      </w:r>
    </w:p>
    <w:p w14:paraId="000002D8" w14:textId="77777777" w:rsidR="00D656D1" w:rsidRDefault="00000000">
      <w:pPr>
        <w:ind w:left="0" w:hanging="2"/>
        <w:rPr>
          <w:b/>
        </w:rPr>
      </w:pPr>
      <w:r>
        <w:rPr>
          <w:b/>
        </w:rPr>
        <w:t>PSEL</w:t>
      </w:r>
    </w:p>
    <w:p w14:paraId="000002D9" w14:textId="77777777" w:rsidR="00D656D1" w:rsidRDefault="00000000">
      <w:pPr>
        <w:ind w:left="0" w:hanging="2"/>
        <w:rPr>
          <w:b/>
        </w:rPr>
      </w:pPr>
      <w:r>
        <w:rPr>
          <w:b/>
        </w:rPr>
        <w:t>SSEL</w:t>
      </w:r>
    </w:p>
    <w:p w14:paraId="000002DA" w14:textId="77777777" w:rsidR="00D656D1" w:rsidRDefault="00000000">
      <w:pPr>
        <w:ind w:left="0" w:hanging="2"/>
        <w:rPr>
          <w:b/>
        </w:rPr>
      </w:pPr>
      <w:r>
        <w:rPr>
          <w:b/>
        </w:rPr>
        <w:t>TSEL</w:t>
      </w:r>
    </w:p>
    <w:p w14:paraId="000002DB" w14:textId="77777777" w:rsidR="00D656D1" w:rsidRDefault="00000000">
      <w:pPr>
        <w:ind w:left="0" w:hanging="2"/>
        <w:rPr>
          <w:b/>
        </w:rPr>
      </w:pPr>
      <w:proofErr w:type="spellStart"/>
      <w:r>
        <w:rPr>
          <w:b/>
        </w:rPr>
        <w:t>ApTitle</w:t>
      </w:r>
      <w:proofErr w:type="spellEnd"/>
    </w:p>
    <w:p w14:paraId="000002DC" w14:textId="77777777" w:rsidR="00D656D1" w:rsidRDefault="00000000">
      <w:pPr>
        <w:ind w:left="0" w:hanging="2"/>
        <w:rPr>
          <w:b/>
        </w:rPr>
      </w:pPr>
      <w:proofErr w:type="spellStart"/>
      <w:r>
        <w:rPr>
          <w:b/>
        </w:rPr>
        <w:t>AeQualifier</w:t>
      </w:r>
      <w:proofErr w:type="spellEnd"/>
    </w:p>
    <w:p w14:paraId="000002DD" w14:textId="77777777" w:rsidR="00D656D1" w:rsidRDefault="00000000">
      <w:pPr>
        <w:ind w:left="0" w:hanging="2"/>
      </w:pPr>
      <w:r>
        <w:t xml:space="preserve">Clientul IEC 61850 ed2 din ES200 permite extragerea automată a fișierelor cu oscilograme (format standard COMTRADE). Operațiunea se bazează pe serviciul de transfer </w:t>
      </w:r>
      <w:proofErr w:type="spellStart"/>
      <w:r>
        <w:t>fisiere</w:t>
      </w:r>
      <w:proofErr w:type="spellEnd"/>
      <w:r>
        <w:t xml:space="preserve"> implementat de standardul IEC 61850.</w:t>
      </w:r>
    </w:p>
    <w:p w14:paraId="000002DE" w14:textId="77777777" w:rsidR="00D656D1" w:rsidRDefault="00000000">
      <w:pPr>
        <w:ind w:left="0" w:hanging="2"/>
      </w:pPr>
      <w:r>
        <w:lastRenderedPageBreak/>
        <w:t xml:space="preserve">Pentru configurarea mecanismului de extragere automată a fișierelor cu </w:t>
      </w:r>
      <w:proofErr w:type="spellStart"/>
      <w:r>
        <w:t>inregistrari</w:t>
      </w:r>
      <w:proofErr w:type="spellEnd"/>
      <w:r>
        <w:t xml:space="preserve"> (</w:t>
      </w:r>
      <w:proofErr w:type="spellStart"/>
      <w:r>
        <w:t>osilograme</w:t>
      </w:r>
      <w:proofErr w:type="spellEnd"/>
      <w:r>
        <w:t xml:space="preserve">) este necesara configurarea </w:t>
      </w:r>
      <w:proofErr w:type="spellStart"/>
      <w:r>
        <w:t>urmatorilor</w:t>
      </w:r>
      <w:proofErr w:type="spellEnd"/>
      <w:r>
        <w:t xml:space="preserve"> </w:t>
      </w:r>
      <w:proofErr w:type="spellStart"/>
      <w:r>
        <w:t>parmaterii</w:t>
      </w:r>
      <w:proofErr w:type="spellEnd"/>
      <w:r>
        <w:t>:</w:t>
      </w:r>
    </w:p>
    <w:p w14:paraId="000002DF" w14:textId="77777777" w:rsidR="00D656D1" w:rsidRDefault="00000000">
      <w:pPr>
        <w:ind w:left="0" w:hanging="2"/>
        <w:rPr>
          <w:b/>
        </w:rPr>
      </w:pPr>
      <w:proofErr w:type="spellStart"/>
      <w:r>
        <w:rPr>
          <w:b/>
        </w:rPr>
        <w:t>PathWriteFiles</w:t>
      </w:r>
      <w:proofErr w:type="spellEnd"/>
      <w:r>
        <w:rPr>
          <w:b/>
        </w:rPr>
        <w:t xml:space="preserve"> - </w:t>
      </w:r>
      <w:r>
        <w:t>calea directorului în care vor fi salvate fișierele cu oscilograme</w:t>
      </w:r>
      <w:r>
        <w:rPr>
          <w:b/>
        </w:rPr>
        <w:t>;</w:t>
      </w:r>
    </w:p>
    <w:p w14:paraId="000002E0" w14:textId="77777777" w:rsidR="00D656D1" w:rsidRDefault="00000000">
      <w:pPr>
        <w:ind w:left="0" w:hanging="2"/>
        <w:rPr>
          <w:b/>
        </w:rPr>
      </w:pPr>
      <w:proofErr w:type="spellStart"/>
      <w:r>
        <w:rPr>
          <w:b/>
        </w:rPr>
        <w:t>DeviceDirectory</w:t>
      </w:r>
      <w:proofErr w:type="spellEnd"/>
      <w:r>
        <w:rPr>
          <w:b/>
        </w:rPr>
        <w:t xml:space="preserve"> - </w:t>
      </w:r>
      <w:r>
        <w:t>calea directorului din structura IED de unde vor fi preluate oscilogramele</w:t>
      </w:r>
      <w:r>
        <w:rPr>
          <w:b/>
        </w:rPr>
        <w:t>;</w:t>
      </w:r>
    </w:p>
    <w:p w14:paraId="000002E1" w14:textId="77777777" w:rsidR="00D656D1" w:rsidRDefault="00000000">
      <w:pPr>
        <w:ind w:left="0" w:hanging="2"/>
      </w:pPr>
      <w:proofErr w:type="spellStart"/>
      <w:r>
        <w:rPr>
          <w:b/>
        </w:rPr>
        <w:t>PollFielsInterval</w:t>
      </w:r>
      <w:proofErr w:type="spellEnd"/>
      <w:r>
        <w:rPr>
          <w:b/>
        </w:rPr>
        <w:t xml:space="preserve"> - </w:t>
      </w:r>
      <w:r>
        <w:t>intervalul de timp la care se verifica apariția unor noi fișiere cu înregistrări (oscilograme) în directorul din IED setat la pasul anterior;</w:t>
      </w:r>
    </w:p>
    <w:p w14:paraId="000002E2" w14:textId="77777777" w:rsidR="00D656D1" w:rsidRDefault="00000000">
      <w:pPr>
        <w:ind w:left="0" w:hanging="2"/>
      </w:pPr>
      <w:proofErr w:type="spellStart"/>
      <w:r>
        <w:rPr>
          <w:b/>
        </w:rPr>
        <w:t>FileTransferActive</w:t>
      </w:r>
      <w:proofErr w:type="spellEnd"/>
      <w:r>
        <w:t xml:space="preserve"> - activare mecanismului de extragere automata a oscilogramelor;</w:t>
      </w:r>
    </w:p>
    <w:p w14:paraId="000002E3" w14:textId="77777777" w:rsidR="00D656D1" w:rsidRDefault="00000000">
      <w:pPr>
        <w:ind w:left="0" w:hanging="2"/>
      </w:pPr>
      <w:proofErr w:type="spellStart"/>
      <w:r>
        <w:t>FileLifeSpan</w:t>
      </w:r>
      <w:proofErr w:type="spellEnd"/>
      <w:r>
        <w:t xml:space="preserve"> - Perioada de timp (h) după ce fișierele descărcate de pe IED sunt șterse de pe </w:t>
      </w:r>
      <w:proofErr w:type="spellStart"/>
      <w:r>
        <w:t>plaforma</w:t>
      </w:r>
      <w:proofErr w:type="spellEnd"/>
      <w:r>
        <w:t xml:space="preserve"> HW unde </w:t>
      </w:r>
      <w:proofErr w:type="spellStart"/>
      <w:r>
        <w:t>ruleaza</w:t>
      </w:r>
      <w:proofErr w:type="spellEnd"/>
      <w:r>
        <w:t xml:space="preserve"> ES200;</w:t>
      </w:r>
    </w:p>
    <w:p w14:paraId="000002E4" w14:textId="77777777" w:rsidR="00D656D1" w:rsidRDefault="00000000">
      <w:pPr>
        <w:ind w:left="0" w:hanging="2"/>
      </w:pPr>
      <w:proofErr w:type="spellStart"/>
      <w:r>
        <w:t>MaxFileSize</w:t>
      </w:r>
      <w:proofErr w:type="spellEnd"/>
      <w:r>
        <w:t xml:space="preserve"> - Dimensiunea maximă permisă (în octeți) pentru fișierele cu </w:t>
      </w:r>
      <w:proofErr w:type="spellStart"/>
      <w:r>
        <w:t>inregistrari</w:t>
      </w:r>
      <w:proofErr w:type="spellEnd"/>
      <w:r>
        <w:t xml:space="preserve"> descărcate. Aceasta trebuie să fie mai mică decât 104857600 și mai mare decât 0.</w:t>
      </w:r>
    </w:p>
    <w:p w14:paraId="000002E5" w14:textId="77777777" w:rsidR="00D656D1" w:rsidRDefault="00000000">
      <w:pPr>
        <w:pStyle w:val="Titlu3"/>
        <w:numPr>
          <w:ilvl w:val="2"/>
          <w:numId w:val="22"/>
        </w:numPr>
        <w:ind w:left="1" w:hanging="3"/>
      </w:pPr>
      <w:bookmarkStart w:id="107" w:name="_heading=h.7dlvfpo0p7ll" w:colFirst="0" w:colLast="0"/>
      <w:bookmarkEnd w:id="107"/>
      <w:r>
        <w:t xml:space="preserve">Editare </w:t>
      </w:r>
      <w:proofErr w:type="spellStart"/>
      <w:r>
        <w:t>marimilor</w:t>
      </w:r>
      <w:proofErr w:type="spellEnd"/>
      <w:r>
        <w:t xml:space="preserve"> digitale și analogice</w:t>
      </w:r>
    </w:p>
    <w:p w14:paraId="000002E6" w14:textId="77777777" w:rsidR="00D656D1" w:rsidRDefault="00000000">
      <w:pPr>
        <w:spacing w:line="240" w:lineRule="auto"/>
        <w:ind w:left="0" w:hanging="2"/>
      </w:pPr>
      <w:r>
        <w:t xml:space="preserve">În secțiunea </w:t>
      </w:r>
      <w:proofErr w:type="spellStart"/>
      <w:r>
        <w:t>Measurements</w:t>
      </w:r>
      <w:proofErr w:type="spellEnd"/>
      <w:r>
        <w:t xml:space="preserve"> vom </w:t>
      </w:r>
      <w:proofErr w:type="spellStart"/>
      <w:r>
        <w:t>regasi</w:t>
      </w:r>
      <w:proofErr w:type="spellEnd"/>
      <w:r>
        <w:t xml:space="preserve"> mărimile de stare digitale și analogice importate conform procedurii de la punctul 5.4.1. Acestea pot fi editate și pot fi </w:t>
      </w:r>
      <w:proofErr w:type="spellStart"/>
      <w:r>
        <w:t>adaugate</w:t>
      </w:r>
      <w:proofErr w:type="spellEnd"/>
      <w:r>
        <w:t xml:space="preserve"> manual noi entități conform procedurii de la punctul 4.2.3.</w:t>
      </w:r>
    </w:p>
    <w:p w14:paraId="000002E7" w14:textId="77777777" w:rsidR="00D656D1" w:rsidRDefault="00000000">
      <w:pPr>
        <w:spacing w:line="240" w:lineRule="auto"/>
        <w:ind w:left="0" w:hanging="2"/>
      </w:pPr>
      <w:r>
        <w:t>Structura unei adrese de status conform standardului IEC61850 este următoarea:</w:t>
      </w:r>
    </w:p>
    <w:p w14:paraId="000002E8" w14:textId="77777777" w:rsidR="00D656D1" w:rsidRDefault="00000000">
      <w:pPr>
        <w:spacing w:line="240" w:lineRule="auto"/>
        <w:ind w:left="0" w:hanging="2"/>
      </w:pPr>
      <w:r>
        <w:rPr>
          <w:color w:val="FF0000"/>
        </w:rPr>
        <w:t xml:space="preserve">IED </w:t>
      </w:r>
      <w:proofErr w:type="spellStart"/>
      <w:r>
        <w:rPr>
          <w:color w:val="FF0000"/>
        </w:rPr>
        <w:t>name</w:t>
      </w:r>
      <w:r>
        <w:rPr>
          <w:color w:val="0000FF"/>
        </w:rPr>
        <w:t>Logical</w:t>
      </w:r>
      <w:proofErr w:type="spellEnd"/>
      <w:r>
        <w:rPr>
          <w:color w:val="0000FF"/>
        </w:rPr>
        <w:t xml:space="preserve"> </w:t>
      </w:r>
      <w:proofErr w:type="spellStart"/>
      <w:r>
        <w:rPr>
          <w:color w:val="0000FF"/>
        </w:rPr>
        <w:t>Device</w:t>
      </w:r>
      <w:proofErr w:type="spellEnd"/>
      <w:r>
        <w:rPr>
          <w:color w:val="0000FF"/>
        </w:rPr>
        <w:t>/</w:t>
      </w:r>
      <w:proofErr w:type="spellStart"/>
      <w:r>
        <w:rPr>
          <w:color w:val="6AA84F"/>
        </w:rPr>
        <w:t>Logical</w:t>
      </w:r>
      <w:proofErr w:type="spellEnd"/>
      <w:r>
        <w:rPr>
          <w:color w:val="6AA84F"/>
        </w:rPr>
        <w:t xml:space="preserve"> </w:t>
      </w:r>
      <w:proofErr w:type="spellStart"/>
      <w:r>
        <w:rPr>
          <w:color w:val="6AA84F"/>
        </w:rPr>
        <w:t>Node</w:t>
      </w:r>
      <w:r>
        <w:t>.</w:t>
      </w:r>
      <w:r>
        <w:rPr>
          <w:color w:val="FF00FF"/>
        </w:rPr>
        <w:t>Data</w:t>
      </w:r>
      <w:proofErr w:type="spellEnd"/>
      <w:r>
        <w:rPr>
          <w:color w:val="FF00FF"/>
        </w:rPr>
        <w:t xml:space="preserve"> </w:t>
      </w:r>
      <w:proofErr w:type="spellStart"/>
      <w:r>
        <w:rPr>
          <w:color w:val="FF00FF"/>
        </w:rPr>
        <w:t>Object</w:t>
      </w:r>
      <w:r>
        <w:t>.</w:t>
      </w:r>
      <w:r>
        <w:rPr>
          <w:color w:val="980000"/>
        </w:rPr>
        <w:t>Data</w:t>
      </w:r>
      <w:proofErr w:type="spellEnd"/>
      <w:r>
        <w:rPr>
          <w:color w:val="980000"/>
        </w:rPr>
        <w:t xml:space="preserve"> </w:t>
      </w:r>
      <w:proofErr w:type="spellStart"/>
      <w:r>
        <w:rPr>
          <w:color w:val="980000"/>
        </w:rPr>
        <w:t>Attribute</w:t>
      </w:r>
      <w:proofErr w:type="spellEnd"/>
      <w:r>
        <w:t xml:space="preserve"> (</w:t>
      </w:r>
      <w:proofErr w:type="spellStart"/>
      <w:r>
        <w:t>ex:SIEMENSCTRL</w:t>
      </w:r>
      <w:proofErr w:type="spellEnd"/>
      <w:r>
        <w:t>/CSWI1.Pos.stVal)</w:t>
      </w:r>
    </w:p>
    <w:p w14:paraId="000002E9" w14:textId="77777777" w:rsidR="00D656D1" w:rsidRDefault="00000000">
      <w:pPr>
        <w:spacing w:line="240" w:lineRule="auto"/>
        <w:ind w:left="0" w:hanging="2"/>
      </w:pPr>
      <w:proofErr w:type="spellStart"/>
      <w:r>
        <w:t>Campurile</w:t>
      </w:r>
      <w:proofErr w:type="spellEnd"/>
      <w:r>
        <w:t xml:space="preserve"> din secțiunea </w:t>
      </w:r>
      <w:proofErr w:type="spellStart"/>
      <w:r>
        <w:t>Measurements</w:t>
      </w:r>
      <w:proofErr w:type="spellEnd"/>
      <w:r>
        <w:t xml:space="preserve"> au următoarea semnificație:</w:t>
      </w:r>
    </w:p>
    <w:p w14:paraId="000002EA" w14:textId="77777777" w:rsidR="00D656D1" w:rsidRDefault="00000000">
      <w:pPr>
        <w:widowControl w:val="0"/>
        <w:spacing w:before="20" w:after="20" w:line="240" w:lineRule="auto"/>
        <w:ind w:left="0" w:hanging="2"/>
      </w:pPr>
      <w:proofErr w:type="spellStart"/>
      <w:r>
        <w:rPr>
          <w:b/>
        </w:rPr>
        <w:t>Address</w:t>
      </w:r>
      <w:proofErr w:type="spellEnd"/>
      <w:r>
        <w:t xml:space="preserve">  – Adresa internă a informației de tip Analogic sau Digital. Aceasta adresa nu are </w:t>
      </w:r>
      <w:proofErr w:type="spellStart"/>
      <w:r>
        <w:t>legatura</w:t>
      </w:r>
      <w:proofErr w:type="spellEnd"/>
      <w:r>
        <w:t xml:space="preserve"> cu adresele specifice de protocol IEC 61850 fiind utilizata pentru uz intern. La </w:t>
      </w:r>
      <w:proofErr w:type="spellStart"/>
      <w:r>
        <w:t>adaugarea</w:t>
      </w:r>
      <w:proofErr w:type="spellEnd"/>
      <w:r>
        <w:t xml:space="preserve"> manuala a unei entități nu este permisă duplicare acestei adrese;</w:t>
      </w:r>
    </w:p>
    <w:p w14:paraId="000002EB" w14:textId="77777777" w:rsidR="00D656D1" w:rsidRDefault="00D656D1">
      <w:pPr>
        <w:widowControl w:val="0"/>
        <w:spacing w:before="20" w:after="20" w:line="240" w:lineRule="auto"/>
        <w:ind w:left="0" w:hanging="2"/>
      </w:pPr>
    </w:p>
    <w:p w14:paraId="000002EC" w14:textId="77777777" w:rsidR="00D656D1" w:rsidRDefault="00000000">
      <w:pPr>
        <w:widowControl w:val="0"/>
        <w:spacing w:before="20" w:after="20" w:line="240" w:lineRule="auto"/>
        <w:ind w:left="0" w:hanging="2"/>
      </w:pPr>
      <w:proofErr w:type="spellStart"/>
      <w:r>
        <w:rPr>
          <w:b/>
        </w:rPr>
        <w:t>Description</w:t>
      </w:r>
      <w:proofErr w:type="spellEnd"/>
      <w:r>
        <w:t xml:space="preserve"> – Descrierea detaliată a entității preluate - pentru uz intern (ex: Valoare curent faza A);</w:t>
      </w:r>
    </w:p>
    <w:p w14:paraId="000002ED" w14:textId="77777777" w:rsidR="00D656D1" w:rsidRDefault="00D656D1">
      <w:pPr>
        <w:widowControl w:val="0"/>
        <w:spacing w:before="20" w:after="20" w:line="240" w:lineRule="auto"/>
        <w:ind w:left="0" w:hanging="2"/>
      </w:pPr>
    </w:p>
    <w:p w14:paraId="000002EE" w14:textId="77777777" w:rsidR="00D656D1" w:rsidRDefault="00000000">
      <w:pPr>
        <w:widowControl w:val="0"/>
        <w:spacing w:before="20" w:after="20" w:line="240" w:lineRule="auto"/>
        <w:ind w:left="0" w:hanging="2"/>
      </w:pPr>
      <w:proofErr w:type="spellStart"/>
      <w:r>
        <w:rPr>
          <w:b/>
        </w:rPr>
        <w:t>Variable</w:t>
      </w:r>
      <w:proofErr w:type="spellEnd"/>
      <w:r>
        <w:rPr>
          <w:b/>
        </w:rPr>
        <w:t xml:space="preserve"> </w:t>
      </w:r>
      <w:proofErr w:type="spellStart"/>
      <w:r>
        <w:rPr>
          <w:b/>
        </w:rPr>
        <w:t>Name</w:t>
      </w:r>
      <w:proofErr w:type="spellEnd"/>
      <w:r>
        <w:t xml:space="preserve"> – Se completează un TAG unic pentru fiecare semnal. Acest TAG va fi identificatorul intern pentru respectivul semnal și va fi utilizat în cadrul proceselor salve si pentru realizarea unor logici de automatizare;</w:t>
      </w:r>
    </w:p>
    <w:p w14:paraId="000002EF" w14:textId="77777777" w:rsidR="00D656D1" w:rsidRDefault="00000000">
      <w:pPr>
        <w:spacing w:line="240" w:lineRule="auto"/>
        <w:ind w:left="0" w:hanging="2"/>
      </w:pPr>
      <w:proofErr w:type="spellStart"/>
      <w:r>
        <w:rPr>
          <w:b/>
        </w:rPr>
        <w:t>AddressName</w:t>
      </w:r>
      <w:proofErr w:type="spellEnd"/>
      <w:r>
        <w:t xml:space="preserve"> - adresa de protocol IEC61850 a </w:t>
      </w:r>
      <w:proofErr w:type="spellStart"/>
      <w:r>
        <w:t>entitatii</w:t>
      </w:r>
      <w:proofErr w:type="spellEnd"/>
      <w:r>
        <w:t xml:space="preserve"> ce se dorește a fi monitorizata;</w:t>
      </w:r>
    </w:p>
    <w:p w14:paraId="000002F0" w14:textId="77777777" w:rsidR="00D656D1" w:rsidRDefault="00D656D1">
      <w:pPr>
        <w:widowControl w:val="0"/>
        <w:spacing w:before="20" w:after="20" w:line="240" w:lineRule="auto"/>
        <w:ind w:left="0" w:hanging="2"/>
      </w:pPr>
    </w:p>
    <w:p w14:paraId="000002F1" w14:textId="77777777" w:rsidR="00D656D1" w:rsidRDefault="00D656D1">
      <w:pPr>
        <w:widowControl w:val="0"/>
        <w:spacing w:before="20" w:after="20" w:line="240" w:lineRule="auto"/>
        <w:ind w:left="0" w:hanging="2"/>
      </w:pPr>
    </w:p>
    <w:p w14:paraId="000002F2" w14:textId="77777777" w:rsidR="00D656D1" w:rsidRDefault="00000000">
      <w:pPr>
        <w:spacing w:line="240" w:lineRule="auto"/>
        <w:ind w:left="0" w:hanging="2"/>
      </w:pPr>
      <w:proofErr w:type="spellStart"/>
      <w:r>
        <w:rPr>
          <w:b/>
        </w:rPr>
        <w:t>Poll</w:t>
      </w:r>
      <w:proofErr w:type="spellEnd"/>
      <w:r>
        <w:rPr>
          <w:b/>
        </w:rPr>
        <w:t xml:space="preserve"> Interval</w:t>
      </w:r>
      <w:r>
        <w:t xml:space="preserve"> - În cazul o mărime nu face parte din seturile de date asociate rapoartelor de </w:t>
      </w:r>
      <w:proofErr w:type="spellStart"/>
      <w:r>
        <w:t>evenimete</w:t>
      </w:r>
      <w:proofErr w:type="spellEnd"/>
      <w:r>
        <w:t xml:space="preserve"> din cauza </w:t>
      </w:r>
      <w:proofErr w:type="spellStart"/>
      <w:r>
        <w:t>configurarii</w:t>
      </w:r>
      <w:proofErr w:type="spellEnd"/>
      <w:r>
        <w:t xml:space="preserve"> neconforme a IED, exista posibilitatea de preluare a stării acesteia prin </w:t>
      </w:r>
      <w:proofErr w:type="spellStart"/>
      <w:r>
        <w:t>interogari</w:t>
      </w:r>
      <w:proofErr w:type="spellEnd"/>
      <w:r>
        <w:t xml:space="preserve"> repetate la un interval de timp setat prin acest parametru.</w:t>
      </w:r>
    </w:p>
    <w:p w14:paraId="000002F3" w14:textId="77777777" w:rsidR="00D656D1" w:rsidRDefault="00000000">
      <w:pPr>
        <w:spacing w:line="240" w:lineRule="auto"/>
        <w:ind w:left="0" w:hanging="2"/>
      </w:pPr>
      <w:proofErr w:type="spellStart"/>
      <w:r>
        <w:rPr>
          <w:b/>
        </w:rPr>
        <w:lastRenderedPageBreak/>
        <w:t>TriggerDownload</w:t>
      </w:r>
      <w:proofErr w:type="spellEnd"/>
      <w:r>
        <w:t xml:space="preserve"> - Activarea acestui parametrului asociat unei entități permite extragerea automată din IED a fișierelor de înregistrare de tip </w:t>
      </w:r>
      <w:proofErr w:type="spellStart"/>
      <w:r>
        <w:t>osciloperturbograma</w:t>
      </w:r>
      <w:proofErr w:type="spellEnd"/>
      <w:r>
        <w:t xml:space="preserve"> (COMTRADE) la schimbarea de stare a entității în cauză.</w:t>
      </w:r>
    </w:p>
    <w:p w14:paraId="000002F4" w14:textId="77777777" w:rsidR="00D656D1" w:rsidRDefault="00000000">
      <w:pPr>
        <w:pStyle w:val="Titlu3"/>
        <w:numPr>
          <w:ilvl w:val="2"/>
          <w:numId w:val="22"/>
        </w:numPr>
        <w:ind w:left="1" w:hanging="3"/>
      </w:pPr>
      <w:bookmarkStart w:id="108" w:name="_heading=h.2voryfmh3m4b" w:colFirst="0" w:colLast="0"/>
      <w:bookmarkEnd w:id="108"/>
      <w:r>
        <w:t>Editarea comenzilor</w:t>
      </w:r>
    </w:p>
    <w:p w14:paraId="000002F5" w14:textId="77777777" w:rsidR="00D656D1" w:rsidRDefault="00000000">
      <w:pPr>
        <w:spacing w:line="240" w:lineRule="auto"/>
        <w:ind w:left="0" w:hanging="2"/>
      </w:pPr>
      <w:r>
        <w:t xml:space="preserve">Secțiunea </w:t>
      </w:r>
      <w:proofErr w:type="spellStart"/>
      <w:r>
        <w:t>Controls</w:t>
      </w:r>
      <w:proofErr w:type="spellEnd"/>
      <w:r>
        <w:t xml:space="preserve"> </w:t>
      </w:r>
      <w:proofErr w:type="spellStart"/>
      <w:r>
        <w:t>contine</w:t>
      </w:r>
      <w:proofErr w:type="spellEnd"/>
      <w:r>
        <w:t xml:space="preserve"> comenzile importate conform procedurii de la punctul 5.4.1.Acestea pot fi editate (</w:t>
      </w:r>
      <w:proofErr w:type="spellStart"/>
      <w:r>
        <w:t>campul</w:t>
      </w:r>
      <w:proofErr w:type="spellEnd"/>
      <w:r>
        <w:t xml:space="preserve"> </w:t>
      </w:r>
      <w:proofErr w:type="spellStart"/>
      <w:r>
        <w:rPr>
          <w:b/>
        </w:rPr>
        <w:t>AddressName</w:t>
      </w:r>
      <w:proofErr w:type="spellEnd"/>
      <w:r>
        <w:t xml:space="preserve">) și pot fi </w:t>
      </w:r>
      <w:proofErr w:type="spellStart"/>
      <w:r>
        <w:t>adaugate</w:t>
      </w:r>
      <w:proofErr w:type="spellEnd"/>
      <w:r>
        <w:t xml:space="preserve"> manual noi entități conform procedurii de la punctul 4.2.3.</w:t>
      </w:r>
    </w:p>
    <w:p w14:paraId="000002F6" w14:textId="77777777" w:rsidR="00D656D1" w:rsidRDefault="00000000">
      <w:pPr>
        <w:spacing w:line="240" w:lineRule="auto"/>
        <w:ind w:left="0" w:hanging="2"/>
      </w:pPr>
      <w:r>
        <w:t>Structura unei adrese de status conform standardului IEC61850 este următoarea:</w:t>
      </w:r>
    </w:p>
    <w:p w14:paraId="000002F7" w14:textId="77777777" w:rsidR="00D656D1" w:rsidRDefault="00000000">
      <w:pPr>
        <w:spacing w:line="240" w:lineRule="auto"/>
        <w:ind w:left="0" w:hanging="2"/>
      </w:pPr>
      <w:r>
        <w:rPr>
          <w:color w:val="FF0000"/>
        </w:rPr>
        <w:t xml:space="preserve">IED </w:t>
      </w:r>
      <w:proofErr w:type="spellStart"/>
      <w:r>
        <w:rPr>
          <w:color w:val="FF0000"/>
        </w:rPr>
        <w:t>name</w:t>
      </w:r>
      <w:r>
        <w:rPr>
          <w:color w:val="0000FF"/>
        </w:rPr>
        <w:t>Logical</w:t>
      </w:r>
      <w:proofErr w:type="spellEnd"/>
      <w:r>
        <w:rPr>
          <w:color w:val="0000FF"/>
        </w:rPr>
        <w:t xml:space="preserve"> </w:t>
      </w:r>
      <w:proofErr w:type="spellStart"/>
      <w:r>
        <w:rPr>
          <w:color w:val="0000FF"/>
        </w:rPr>
        <w:t>Device</w:t>
      </w:r>
      <w:proofErr w:type="spellEnd"/>
      <w:r>
        <w:rPr>
          <w:color w:val="0000FF"/>
        </w:rPr>
        <w:t>/</w:t>
      </w:r>
      <w:proofErr w:type="spellStart"/>
      <w:r>
        <w:rPr>
          <w:color w:val="6AA84F"/>
        </w:rPr>
        <w:t>Logical</w:t>
      </w:r>
      <w:proofErr w:type="spellEnd"/>
      <w:r>
        <w:rPr>
          <w:color w:val="6AA84F"/>
        </w:rPr>
        <w:t xml:space="preserve"> </w:t>
      </w:r>
      <w:proofErr w:type="spellStart"/>
      <w:r>
        <w:rPr>
          <w:color w:val="6AA84F"/>
        </w:rPr>
        <w:t>Node</w:t>
      </w:r>
      <w:r>
        <w:t>.</w:t>
      </w:r>
      <w:r>
        <w:rPr>
          <w:color w:val="FF00FF"/>
        </w:rPr>
        <w:t>Data</w:t>
      </w:r>
      <w:proofErr w:type="spellEnd"/>
      <w:r>
        <w:rPr>
          <w:color w:val="FF00FF"/>
        </w:rPr>
        <w:t xml:space="preserve"> </w:t>
      </w:r>
      <w:proofErr w:type="spellStart"/>
      <w:r>
        <w:rPr>
          <w:color w:val="FF00FF"/>
        </w:rPr>
        <w:t>Object</w:t>
      </w:r>
      <w:proofErr w:type="spellEnd"/>
      <w:r>
        <w:t xml:space="preserve"> (ex:SIEMENSCB1/CSWI1.Pos)</w:t>
      </w:r>
    </w:p>
    <w:p w14:paraId="000002F8" w14:textId="77777777" w:rsidR="00D656D1" w:rsidRDefault="00000000">
      <w:pPr>
        <w:spacing w:line="240" w:lineRule="auto"/>
        <w:ind w:left="0" w:hanging="2"/>
      </w:pPr>
      <w:proofErr w:type="spellStart"/>
      <w:r>
        <w:t>Campurile</w:t>
      </w:r>
      <w:proofErr w:type="spellEnd"/>
      <w:r>
        <w:t xml:space="preserve"> din secțiunea </w:t>
      </w:r>
      <w:proofErr w:type="spellStart"/>
      <w:r>
        <w:t>Controls</w:t>
      </w:r>
      <w:proofErr w:type="spellEnd"/>
      <w:r>
        <w:t xml:space="preserve"> au următoarea semnificație:</w:t>
      </w:r>
    </w:p>
    <w:p w14:paraId="000002F9" w14:textId="77777777" w:rsidR="00D656D1" w:rsidRDefault="00000000">
      <w:pPr>
        <w:widowControl w:val="0"/>
        <w:spacing w:before="20" w:after="20" w:line="240" w:lineRule="auto"/>
        <w:ind w:left="0" w:hanging="2"/>
      </w:pPr>
      <w:proofErr w:type="spellStart"/>
      <w:r>
        <w:rPr>
          <w:b/>
        </w:rPr>
        <w:t>Address</w:t>
      </w:r>
      <w:proofErr w:type="spellEnd"/>
      <w:r>
        <w:t xml:space="preserve">  – Adresa internă a informației de tip Control. Aceasta adresa nu are </w:t>
      </w:r>
      <w:proofErr w:type="spellStart"/>
      <w:r>
        <w:t>legatura</w:t>
      </w:r>
      <w:proofErr w:type="spellEnd"/>
      <w:r>
        <w:t xml:space="preserve"> cu adresele specifice de protocol IEC 61850 fiind utilizata pentru uz intern. La </w:t>
      </w:r>
      <w:proofErr w:type="spellStart"/>
      <w:r>
        <w:t>adaugarea</w:t>
      </w:r>
      <w:proofErr w:type="spellEnd"/>
      <w:r>
        <w:t xml:space="preserve"> manuala a unei entități nu este permisă duplicare acestei adrese;</w:t>
      </w:r>
    </w:p>
    <w:p w14:paraId="000002FA" w14:textId="77777777" w:rsidR="00D656D1" w:rsidRDefault="00D656D1">
      <w:pPr>
        <w:widowControl w:val="0"/>
        <w:spacing w:before="20" w:after="20" w:line="240" w:lineRule="auto"/>
        <w:ind w:left="0" w:hanging="2"/>
      </w:pPr>
    </w:p>
    <w:p w14:paraId="000002FB" w14:textId="77777777" w:rsidR="00D656D1" w:rsidRDefault="00000000">
      <w:pPr>
        <w:widowControl w:val="0"/>
        <w:spacing w:before="20" w:after="20" w:line="240" w:lineRule="auto"/>
        <w:ind w:left="0" w:hanging="2"/>
      </w:pPr>
      <w:proofErr w:type="spellStart"/>
      <w:r>
        <w:rPr>
          <w:b/>
        </w:rPr>
        <w:t>Description</w:t>
      </w:r>
      <w:proofErr w:type="spellEnd"/>
      <w:r>
        <w:t xml:space="preserve"> – Descrierea detaliată a entității preluate - pentru uz intern (ex: Comanda </w:t>
      </w:r>
      <w:proofErr w:type="spellStart"/>
      <w:r>
        <w:t>intrerupator</w:t>
      </w:r>
      <w:proofErr w:type="spellEnd"/>
      <w:r>
        <w:t>);</w:t>
      </w:r>
    </w:p>
    <w:p w14:paraId="000002FC" w14:textId="77777777" w:rsidR="00D656D1" w:rsidRDefault="00D656D1">
      <w:pPr>
        <w:widowControl w:val="0"/>
        <w:spacing w:before="20" w:after="20" w:line="240" w:lineRule="auto"/>
        <w:ind w:left="0" w:hanging="2"/>
      </w:pPr>
    </w:p>
    <w:p w14:paraId="000002FD" w14:textId="77777777" w:rsidR="00D656D1" w:rsidRDefault="00000000">
      <w:pPr>
        <w:widowControl w:val="0"/>
        <w:spacing w:before="20" w:after="20" w:line="240" w:lineRule="auto"/>
        <w:ind w:left="0" w:hanging="2"/>
      </w:pPr>
      <w:proofErr w:type="spellStart"/>
      <w:r>
        <w:rPr>
          <w:b/>
        </w:rPr>
        <w:t>Variable</w:t>
      </w:r>
      <w:proofErr w:type="spellEnd"/>
      <w:r>
        <w:rPr>
          <w:b/>
        </w:rPr>
        <w:t xml:space="preserve"> </w:t>
      </w:r>
      <w:proofErr w:type="spellStart"/>
      <w:r>
        <w:rPr>
          <w:b/>
        </w:rPr>
        <w:t>Name</w:t>
      </w:r>
      <w:proofErr w:type="spellEnd"/>
      <w:r>
        <w:t xml:space="preserve"> – Se completează un TAG unic pentru fiecare semnal. Acest TAG va fi identificatorul intern pentru respectivul semnal și va fi utilizat în cadrul proceselor salve si pentru realizarea unor logici de automatizare;</w:t>
      </w:r>
    </w:p>
    <w:p w14:paraId="000002FE" w14:textId="77777777" w:rsidR="00D656D1" w:rsidRDefault="00000000">
      <w:pPr>
        <w:spacing w:line="240" w:lineRule="auto"/>
        <w:ind w:left="0" w:hanging="2"/>
      </w:pPr>
      <w:proofErr w:type="spellStart"/>
      <w:r>
        <w:rPr>
          <w:b/>
        </w:rPr>
        <w:t>AddressName</w:t>
      </w:r>
      <w:proofErr w:type="spellEnd"/>
      <w:r>
        <w:t xml:space="preserve"> - adresa de protocol IEC61850 a </w:t>
      </w:r>
      <w:proofErr w:type="spellStart"/>
      <w:r>
        <w:t>entitatii</w:t>
      </w:r>
      <w:proofErr w:type="spellEnd"/>
      <w:r>
        <w:t xml:space="preserve"> ce se dorește a fi comandata;</w:t>
      </w:r>
    </w:p>
    <w:p w14:paraId="000002FF" w14:textId="77777777" w:rsidR="00D656D1" w:rsidRDefault="00000000">
      <w:pPr>
        <w:spacing w:line="240" w:lineRule="auto"/>
        <w:ind w:left="0" w:hanging="2"/>
        <w:rPr>
          <w:b/>
          <w:color w:val="980000"/>
        </w:rPr>
      </w:pPr>
      <w:proofErr w:type="spellStart"/>
      <w:r>
        <w:rPr>
          <w:b/>
        </w:rPr>
        <w:t>OriginCategory</w:t>
      </w:r>
      <w:proofErr w:type="spellEnd"/>
      <w:r>
        <w:t xml:space="preserve"> - indica sursa comenzii. </w:t>
      </w:r>
      <w:r>
        <w:rPr>
          <w:b/>
          <w:color w:val="980000"/>
        </w:rPr>
        <w:t xml:space="preserve">Recomandăm utilizarea opțiunii -  </w:t>
      </w:r>
      <w:proofErr w:type="spellStart"/>
      <w:r>
        <w:rPr>
          <w:b/>
          <w:color w:val="980000"/>
        </w:rPr>
        <w:t>Remote</w:t>
      </w:r>
      <w:proofErr w:type="spellEnd"/>
      <w:r>
        <w:rPr>
          <w:b/>
          <w:color w:val="980000"/>
        </w:rPr>
        <w:t xml:space="preserve"> Control.</w:t>
      </w:r>
    </w:p>
    <w:p w14:paraId="00000300" w14:textId="77777777" w:rsidR="00D656D1" w:rsidRDefault="00000000">
      <w:pPr>
        <w:pStyle w:val="Titlu3"/>
        <w:numPr>
          <w:ilvl w:val="2"/>
          <w:numId w:val="22"/>
        </w:numPr>
        <w:ind w:left="1" w:hanging="3"/>
      </w:pPr>
      <w:bookmarkStart w:id="109" w:name="_heading=h.g8hm3k5ttk1z" w:colFirst="0" w:colLast="0"/>
      <w:bookmarkEnd w:id="109"/>
      <w:r>
        <w:t>Editarea rapoartelor</w:t>
      </w:r>
    </w:p>
    <w:p w14:paraId="00000301" w14:textId="77777777" w:rsidR="00D656D1" w:rsidRDefault="00000000">
      <w:pPr>
        <w:ind w:left="0" w:hanging="2"/>
      </w:pPr>
      <w:r>
        <w:t xml:space="preserve">În cazul adăugării unui IED (punctul 5.4.1)  rapoartele sunt adăugate automat  în secțiunea </w:t>
      </w:r>
      <w:proofErr w:type="spellStart"/>
      <w:r>
        <w:t>Reports</w:t>
      </w:r>
      <w:proofErr w:type="spellEnd"/>
      <w:r>
        <w:t xml:space="preserve"> </w:t>
      </w:r>
      <w:proofErr w:type="spellStart"/>
      <w:r>
        <w:t>avand</w:t>
      </w:r>
      <w:proofErr w:type="spellEnd"/>
      <w:r>
        <w:t xml:space="preserve"> proprietățile configurate conform fișierului .</w:t>
      </w:r>
      <w:proofErr w:type="spellStart"/>
      <w:r>
        <w:t>scl</w:t>
      </w:r>
      <w:proofErr w:type="spellEnd"/>
      <w:r>
        <w:t>.</w:t>
      </w:r>
    </w:p>
    <w:p w14:paraId="00000302" w14:textId="77777777" w:rsidR="00D656D1" w:rsidRDefault="00000000">
      <w:pPr>
        <w:ind w:left="0" w:hanging="2"/>
      </w:pPr>
      <w:r>
        <w:rPr>
          <w:noProof/>
        </w:rPr>
        <w:lastRenderedPageBreak/>
        <w:drawing>
          <wp:inline distT="114300" distB="114300" distL="114300" distR="114300" wp14:anchorId="4F5841F3" wp14:editId="07E6D6C8">
            <wp:extent cx="5878195" cy="3416300"/>
            <wp:effectExtent l="0" t="0" r="0" b="0"/>
            <wp:docPr id="107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7"/>
                    <a:srcRect/>
                    <a:stretch>
                      <a:fillRect/>
                    </a:stretch>
                  </pic:blipFill>
                  <pic:spPr>
                    <a:xfrm>
                      <a:off x="0" y="0"/>
                      <a:ext cx="5878195" cy="3416300"/>
                    </a:xfrm>
                    <a:prstGeom prst="rect">
                      <a:avLst/>
                    </a:prstGeom>
                    <a:ln/>
                  </pic:spPr>
                </pic:pic>
              </a:graphicData>
            </a:graphic>
          </wp:inline>
        </w:drawing>
      </w:r>
    </w:p>
    <w:p w14:paraId="00000303" w14:textId="77777777" w:rsidR="00D656D1" w:rsidRDefault="00000000">
      <w:pPr>
        <w:ind w:left="0" w:hanging="2"/>
      </w:pPr>
      <w:proofErr w:type="spellStart"/>
      <w:r>
        <w:rPr>
          <w:b/>
        </w:rPr>
        <w:t>IntegrityPeriod</w:t>
      </w:r>
      <w:proofErr w:type="spellEnd"/>
      <w:r>
        <w:rPr>
          <w:b/>
        </w:rPr>
        <w:t xml:space="preserve"> - </w:t>
      </w:r>
      <w:r>
        <w:t>Interval de timp setabil de către clientul IEC61850 în IED, prin care se configurează periodicitatea de generare automată a rapoartelor de către IED indiferent dacă exista sau nu schimbări în seturile de date asociate;</w:t>
      </w:r>
    </w:p>
    <w:p w14:paraId="00000304" w14:textId="77777777" w:rsidR="00D656D1" w:rsidRDefault="00000000">
      <w:pPr>
        <w:ind w:left="0" w:hanging="2"/>
      </w:pPr>
      <w:proofErr w:type="spellStart"/>
      <w:r>
        <w:rPr>
          <w:b/>
        </w:rPr>
        <w:t>GIPeriod</w:t>
      </w:r>
      <w:proofErr w:type="spellEnd"/>
      <w:r>
        <w:t xml:space="preserve"> - Activează mecanismul prin care clientul de IEC61850 ed2 din ES200 trimite un mesaj de interogare generala pentru “citirea” </w:t>
      </w:r>
      <w:proofErr w:type="spellStart"/>
      <w:r>
        <w:t>continutului</w:t>
      </w:r>
      <w:proofErr w:type="spellEnd"/>
      <w:r>
        <w:t xml:space="preserve"> raportul din IED în cauza;</w:t>
      </w:r>
    </w:p>
    <w:p w14:paraId="00000305" w14:textId="77777777" w:rsidR="00D656D1" w:rsidRDefault="00000000">
      <w:pPr>
        <w:ind w:left="0" w:hanging="2"/>
      </w:pPr>
      <w:proofErr w:type="spellStart"/>
      <w:r>
        <w:rPr>
          <w:b/>
        </w:rPr>
        <w:t>Description</w:t>
      </w:r>
      <w:proofErr w:type="spellEnd"/>
      <w:r>
        <w:t xml:space="preserve"> -  Descrierea detaliată a entității preluate - pentru uz intern (ex: Raport echipamente </w:t>
      </w:r>
      <w:proofErr w:type="spellStart"/>
      <w:r>
        <w:t>comutatie</w:t>
      </w:r>
      <w:proofErr w:type="spellEnd"/>
      <w:r>
        <w:t>);</w:t>
      </w:r>
    </w:p>
    <w:p w14:paraId="00000306" w14:textId="77777777" w:rsidR="00D656D1" w:rsidRDefault="00000000">
      <w:pPr>
        <w:ind w:left="0" w:hanging="2"/>
      </w:pPr>
      <w:proofErr w:type="spellStart"/>
      <w:r>
        <w:rPr>
          <w:b/>
        </w:rPr>
        <w:t>DataChange</w:t>
      </w:r>
      <w:proofErr w:type="spellEnd"/>
      <w:r>
        <w:t xml:space="preserve"> - Trigger pentru generarea unui raport. Principiu utilizat,  în cazul în care acest trigger este activat,  este generarea unui raport de evenimente la orice schimbare a valorilor stărilor entităților din setul de date asociat raportului;</w:t>
      </w:r>
    </w:p>
    <w:p w14:paraId="00000307" w14:textId="77777777" w:rsidR="00D656D1" w:rsidRDefault="00000000">
      <w:pPr>
        <w:ind w:left="0" w:hanging="2"/>
      </w:pPr>
      <w:proofErr w:type="spellStart"/>
      <w:r>
        <w:rPr>
          <w:b/>
        </w:rPr>
        <w:t>DataUpdate</w:t>
      </w:r>
      <w:proofErr w:type="spellEnd"/>
      <w:r>
        <w:t xml:space="preserve"> - Trigger pentru generarea unui raport. Principiu utilizat,  în cazul în care acest trigger este activat,  este generarea unui raport de evenimente la orice update intern la nivel de IED a informațiilor  entităților din setul de date asociat raportului;</w:t>
      </w:r>
    </w:p>
    <w:p w14:paraId="00000308" w14:textId="77777777" w:rsidR="00D656D1" w:rsidRDefault="00000000">
      <w:pPr>
        <w:ind w:left="0" w:hanging="2"/>
      </w:pPr>
      <w:proofErr w:type="spellStart"/>
      <w:r>
        <w:rPr>
          <w:b/>
        </w:rPr>
        <w:lastRenderedPageBreak/>
        <w:t>QualityChange</w:t>
      </w:r>
      <w:proofErr w:type="spellEnd"/>
      <w:r>
        <w:t xml:space="preserve"> - Trigger pentru generarea unui raport. Principiu utilizat,  în cazul în care acest trigger este activat,  este generarea unui raport de evenimente la orice schimbare a elementelor de calitate a informațiilor  asociate entităților din setul de date asociat raportului;</w:t>
      </w:r>
    </w:p>
    <w:p w14:paraId="00000309" w14:textId="77777777" w:rsidR="00D656D1" w:rsidRDefault="00000000">
      <w:pPr>
        <w:ind w:left="0" w:hanging="2"/>
      </w:pPr>
      <w:proofErr w:type="spellStart"/>
      <w:r>
        <w:rPr>
          <w:b/>
        </w:rPr>
        <w:t>ReportID</w:t>
      </w:r>
      <w:proofErr w:type="spellEnd"/>
      <w:r>
        <w:t xml:space="preserve">  - Adresa IEC61850 a raportului in cauză. Aceasta adresa este importata din fișierul. </w:t>
      </w:r>
      <w:proofErr w:type="spellStart"/>
      <w:r>
        <w:t>scl</w:t>
      </w:r>
      <w:proofErr w:type="spellEnd"/>
      <w:r>
        <w:t xml:space="preserve"> și </w:t>
      </w:r>
      <w:proofErr w:type="spellStart"/>
      <w:r>
        <w:t>contine</w:t>
      </w:r>
      <w:proofErr w:type="spellEnd"/>
      <w:r>
        <w:t xml:space="preserve"> setul de date în care se </w:t>
      </w:r>
      <w:proofErr w:type="spellStart"/>
      <w:r>
        <w:t>regasesc</w:t>
      </w:r>
      <w:proofErr w:type="spellEnd"/>
      <w:r>
        <w:t xml:space="preserve"> parțial sau în totalitate adresele din secțiunea </w:t>
      </w:r>
      <w:proofErr w:type="spellStart"/>
      <w:r>
        <w:t>Measurements</w:t>
      </w:r>
      <w:proofErr w:type="spellEnd"/>
      <w:r>
        <w:t>.</w:t>
      </w:r>
    </w:p>
    <w:p w14:paraId="0000030A" w14:textId="77777777" w:rsidR="00D656D1" w:rsidRDefault="00000000">
      <w:pPr>
        <w:ind w:left="0" w:hanging="2"/>
        <w:rPr>
          <w:b/>
          <w:color w:val="FF0000"/>
        </w:rPr>
      </w:pPr>
      <w:r>
        <w:rPr>
          <w:b/>
          <w:color w:val="FF0000"/>
        </w:rPr>
        <w:t xml:space="preserve">Atenție!!! Importul automat poate sa </w:t>
      </w:r>
      <w:proofErr w:type="spellStart"/>
      <w:r>
        <w:rPr>
          <w:b/>
          <w:color w:val="FF0000"/>
        </w:rPr>
        <w:t>produca</w:t>
      </w:r>
      <w:proofErr w:type="spellEnd"/>
      <w:r>
        <w:rPr>
          <w:b/>
          <w:color w:val="FF0000"/>
        </w:rPr>
        <w:t xml:space="preserve"> adăugarea incompletă a adresei raportului - uneori tipul de raport (buffer - BR sau </w:t>
      </w:r>
      <w:proofErr w:type="spellStart"/>
      <w:r>
        <w:rPr>
          <w:b/>
          <w:color w:val="FF0000"/>
        </w:rPr>
        <w:t>unbuffer</w:t>
      </w:r>
      <w:proofErr w:type="spellEnd"/>
      <w:r>
        <w:rPr>
          <w:b/>
          <w:color w:val="FF0000"/>
        </w:rPr>
        <w:t xml:space="preserve"> - RP poate sa </w:t>
      </w:r>
      <w:proofErr w:type="spellStart"/>
      <w:r>
        <w:rPr>
          <w:b/>
          <w:color w:val="FF0000"/>
        </w:rPr>
        <w:t>lipseasca</w:t>
      </w:r>
      <w:proofErr w:type="spellEnd"/>
      <w:r>
        <w:rPr>
          <w:b/>
          <w:color w:val="FF0000"/>
        </w:rPr>
        <w:t xml:space="preserve"> din adresa).</w:t>
      </w:r>
    </w:p>
    <w:p w14:paraId="0000030B" w14:textId="77777777" w:rsidR="00D656D1" w:rsidRDefault="00000000">
      <w:pPr>
        <w:ind w:left="0" w:hanging="2"/>
      </w:pPr>
      <w:r>
        <w:t xml:space="preserve">Adresa unui raport pe IEC61850 are </w:t>
      </w:r>
      <w:proofErr w:type="spellStart"/>
      <w:r>
        <w:t>urmatoarea</w:t>
      </w:r>
      <w:proofErr w:type="spellEnd"/>
      <w:r>
        <w:t xml:space="preserve"> structura:</w:t>
      </w:r>
    </w:p>
    <w:p w14:paraId="0000030C" w14:textId="77777777" w:rsidR="00D656D1" w:rsidRDefault="00000000">
      <w:pPr>
        <w:spacing w:line="240" w:lineRule="auto"/>
        <w:ind w:left="0" w:hanging="2"/>
      </w:pPr>
      <w:r>
        <w:rPr>
          <w:color w:val="FF0000"/>
        </w:rPr>
        <w:t xml:space="preserve">IED </w:t>
      </w:r>
      <w:proofErr w:type="spellStart"/>
      <w:r>
        <w:rPr>
          <w:color w:val="FF0000"/>
        </w:rPr>
        <w:t>name</w:t>
      </w:r>
      <w:r>
        <w:rPr>
          <w:color w:val="0000FF"/>
        </w:rPr>
        <w:t>Logical</w:t>
      </w:r>
      <w:proofErr w:type="spellEnd"/>
      <w:r>
        <w:rPr>
          <w:color w:val="0000FF"/>
        </w:rPr>
        <w:t xml:space="preserve"> </w:t>
      </w:r>
      <w:proofErr w:type="spellStart"/>
      <w:r>
        <w:rPr>
          <w:color w:val="0000FF"/>
        </w:rPr>
        <w:t>Device</w:t>
      </w:r>
      <w:proofErr w:type="spellEnd"/>
      <w:r>
        <w:rPr>
          <w:color w:val="0000FF"/>
        </w:rPr>
        <w:t>/</w:t>
      </w:r>
      <w:r>
        <w:rPr>
          <w:color w:val="6AA84F"/>
        </w:rPr>
        <w:t>LLN0</w:t>
      </w:r>
      <w:r>
        <w:t>.</w:t>
      </w:r>
      <w:r>
        <w:rPr>
          <w:color w:val="FF00FF"/>
        </w:rPr>
        <w:t xml:space="preserve">tip”_raport(BR </w:t>
      </w:r>
      <w:proofErr w:type="spellStart"/>
      <w:r>
        <w:rPr>
          <w:color w:val="FF00FF"/>
        </w:rPr>
        <w:t>sauRP</w:t>
      </w:r>
      <w:proofErr w:type="spellEnd"/>
      <w:r>
        <w:rPr>
          <w:color w:val="FF00FF"/>
        </w:rPr>
        <w:t>).</w:t>
      </w:r>
      <w:r>
        <w:t>DO (ex: I09FTLD0/LLN0.BR.rcbStatUrgA).</w:t>
      </w:r>
    </w:p>
    <w:p w14:paraId="0000030D" w14:textId="77777777" w:rsidR="00D656D1" w:rsidRDefault="00D656D1">
      <w:pPr>
        <w:ind w:left="0" w:hanging="2"/>
      </w:pPr>
    </w:p>
    <w:p w14:paraId="0000030E" w14:textId="77777777" w:rsidR="00D656D1" w:rsidRPr="00D62B40" w:rsidRDefault="00000000">
      <w:pPr>
        <w:pStyle w:val="Titlu2"/>
        <w:numPr>
          <w:ilvl w:val="1"/>
          <w:numId w:val="22"/>
        </w:numPr>
        <w:ind w:left="1" w:hanging="3"/>
        <w:rPr>
          <w:color w:val="FF0000"/>
        </w:rPr>
      </w:pPr>
      <w:bookmarkStart w:id="110" w:name="_heading=h.l1pp7ufw4cph" w:colFirst="0" w:colLast="0"/>
      <w:bookmarkEnd w:id="110"/>
      <w:r w:rsidRPr="00D62B40">
        <w:rPr>
          <w:color w:val="FF0000"/>
        </w:rPr>
        <w:t>IEC-60870-5-104</w:t>
      </w:r>
    </w:p>
    <w:p w14:paraId="0000030F" w14:textId="74EF9CE2" w:rsidR="00D656D1" w:rsidRPr="00D62B40" w:rsidRDefault="00000000">
      <w:pPr>
        <w:pStyle w:val="Titlu3"/>
        <w:numPr>
          <w:ilvl w:val="2"/>
          <w:numId w:val="22"/>
        </w:numPr>
        <w:ind w:left="1" w:hanging="3"/>
        <w:rPr>
          <w:color w:val="FF0000"/>
        </w:rPr>
      </w:pPr>
      <w:bookmarkStart w:id="111" w:name="_heading=h.yakguv21mazf" w:colFirst="0" w:colLast="0"/>
      <w:bookmarkEnd w:id="111"/>
      <w:r w:rsidRPr="00D62B40">
        <w:rPr>
          <w:color w:val="FF0000"/>
        </w:rPr>
        <w:t xml:space="preserve"> Configurare generală a canalului de </w:t>
      </w:r>
      <w:r w:rsidR="00EC4820" w:rsidRPr="00D62B40">
        <w:rPr>
          <w:color w:val="FF0000"/>
        </w:rPr>
        <w:t>comunicație</w:t>
      </w:r>
    </w:p>
    <w:p w14:paraId="20913CD8" w14:textId="4A01A28D" w:rsidR="00EC4820" w:rsidRPr="00D62B40" w:rsidRDefault="00EC4820" w:rsidP="00EC4820">
      <w:pPr>
        <w:ind w:left="0" w:hanging="2"/>
        <w:rPr>
          <w:color w:val="FF0000"/>
        </w:rPr>
      </w:pPr>
      <w:r w:rsidRPr="00D62B40">
        <w:rPr>
          <w:noProof/>
          <w:color w:val="FF0000"/>
        </w:rPr>
        <w:drawing>
          <wp:inline distT="0" distB="0" distL="0" distR="0" wp14:anchorId="3BC5D104" wp14:editId="2EF05F78">
            <wp:extent cx="5734050" cy="3600450"/>
            <wp:effectExtent l="0" t="0" r="0" b="0"/>
            <wp:docPr id="1579509048" name="Imagine 1" descr="O imagine care conține text, captură de ecran, afișaj, numă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09048" name="Imagine 1" descr="O imagine care conține text, captură de ecran, afișaj, număr&#10;&#10;Descriere generată automat"/>
                    <pic:cNvPicPr/>
                  </pic:nvPicPr>
                  <pic:blipFill>
                    <a:blip r:embed="rId68"/>
                    <a:stretch>
                      <a:fillRect/>
                    </a:stretch>
                  </pic:blipFill>
                  <pic:spPr>
                    <a:xfrm>
                      <a:off x="0" y="0"/>
                      <a:ext cx="5734050" cy="3600450"/>
                    </a:xfrm>
                    <a:prstGeom prst="rect">
                      <a:avLst/>
                    </a:prstGeom>
                  </pic:spPr>
                </pic:pic>
              </a:graphicData>
            </a:graphic>
          </wp:inline>
        </w:drawing>
      </w:r>
    </w:p>
    <w:p w14:paraId="6D5B2720" w14:textId="0A8D7871" w:rsidR="00075674" w:rsidRPr="00D62B40" w:rsidRDefault="00075674" w:rsidP="00075674">
      <w:pPr>
        <w:spacing w:line="240" w:lineRule="auto"/>
        <w:ind w:left="0" w:hanging="2"/>
        <w:rPr>
          <w:color w:val="FF0000"/>
        </w:rPr>
      </w:pPr>
      <w:r w:rsidRPr="00D62B40">
        <w:rPr>
          <w:color w:val="FF0000"/>
        </w:rPr>
        <w:lastRenderedPageBreak/>
        <w:t>După adăugarea unui nou IED si configurarea conform descrierii din secțiunea 4.2, vom avea disponibile pentru a fi editate informațiile de mai jos.</w:t>
      </w:r>
    </w:p>
    <w:p w14:paraId="63026149" w14:textId="0E372BEE" w:rsidR="00075674" w:rsidRPr="00D62B40" w:rsidRDefault="00075674" w:rsidP="00EC4820">
      <w:pPr>
        <w:ind w:left="0" w:hanging="2"/>
        <w:rPr>
          <w:color w:val="FF0000"/>
        </w:rPr>
      </w:pPr>
      <w:r w:rsidRPr="00D62B40">
        <w:rPr>
          <w:noProof/>
          <w:color w:val="FF0000"/>
        </w:rPr>
        <w:drawing>
          <wp:inline distT="0" distB="0" distL="0" distR="0" wp14:anchorId="759CF2E5" wp14:editId="211F2631">
            <wp:extent cx="5734050" cy="3905250"/>
            <wp:effectExtent l="0" t="0" r="0" b="0"/>
            <wp:docPr id="546466694" name="Imagine 1" descr="O imagine care conține text, captură de ecran, software, afișaj&#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66694" name="Imagine 1" descr="O imagine care conține text, captură de ecran, software, afișaj&#10;&#10;Descriere generată automat"/>
                    <pic:cNvPicPr/>
                  </pic:nvPicPr>
                  <pic:blipFill>
                    <a:blip r:embed="rId69"/>
                    <a:stretch>
                      <a:fillRect/>
                    </a:stretch>
                  </pic:blipFill>
                  <pic:spPr>
                    <a:xfrm>
                      <a:off x="0" y="0"/>
                      <a:ext cx="5734050" cy="3905250"/>
                    </a:xfrm>
                    <a:prstGeom prst="rect">
                      <a:avLst/>
                    </a:prstGeom>
                  </pic:spPr>
                </pic:pic>
              </a:graphicData>
            </a:graphic>
          </wp:inline>
        </w:drawing>
      </w:r>
    </w:p>
    <w:p w14:paraId="79EEF5B8" w14:textId="6CFE99AC" w:rsidR="00075674" w:rsidRPr="00D62B40" w:rsidRDefault="00075674" w:rsidP="00075674">
      <w:pPr>
        <w:spacing w:line="240" w:lineRule="auto"/>
        <w:ind w:left="0" w:hanging="2"/>
        <w:rPr>
          <w:color w:val="FF0000"/>
        </w:rPr>
      </w:pPr>
      <w:r w:rsidRPr="00D62B40">
        <w:rPr>
          <w:b/>
          <w:color w:val="FF0000"/>
        </w:rPr>
        <w:t xml:space="preserve">Channel </w:t>
      </w:r>
      <w:proofErr w:type="spellStart"/>
      <w:r w:rsidRPr="00D62B40">
        <w:rPr>
          <w:b/>
          <w:color w:val="FF0000"/>
        </w:rPr>
        <w:t>Description</w:t>
      </w:r>
      <w:proofErr w:type="spellEnd"/>
      <w:r w:rsidRPr="00D62B40">
        <w:rPr>
          <w:color w:val="FF0000"/>
        </w:rPr>
        <w:t xml:space="preserve"> - denumirea canalului de comunicație. Nu afectează comunicația cu dispozitivele </w:t>
      </w:r>
      <w:proofErr w:type="spellStart"/>
      <w:r w:rsidRPr="00D62B40">
        <w:rPr>
          <w:color w:val="FF0000"/>
        </w:rPr>
        <w:t>ajutand</w:t>
      </w:r>
      <w:proofErr w:type="spellEnd"/>
      <w:r w:rsidRPr="00D62B40">
        <w:rPr>
          <w:color w:val="FF0000"/>
        </w:rPr>
        <w:t xml:space="preserve"> la organizarea informațiilor.</w:t>
      </w:r>
    </w:p>
    <w:p w14:paraId="5F559159" w14:textId="77777777" w:rsidR="00075674" w:rsidRPr="00D62B40" w:rsidRDefault="00075674" w:rsidP="00075674">
      <w:pPr>
        <w:spacing w:line="240" w:lineRule="auto"/>
        <w:ind w:left="0" w:hanging="2"/>
        <w:rPr>
          <w:color w:val="FF0000"/>
        </w:rPr>
      </w:pPr>
      <w:r w:rsidRPr="00D62B40">
        <w:rPr>
          <w:b/>
          <w:color w:val="FF0000"/>
        </w:rPr>
        <w:t>IP</w:t>
      </w:r>
      <w:r w:rsidRPr="00D62B40">
        <w:rPr>
          <w:color w:val="FF0000"/>
        </w:rPr>
        <w:t xml:space="preserve"> : Adresa IP a echipamentului;</w:t>
      </w:r>
    </w:p>
    <w:p w14:paraId="70B5E6C2" w14:textId="745710BE" w:rsidR="00075674" w:rsidRPr="00D62B40" w:rsidRDefault="00075674" w:rsidP="00075674">
      <w:pPr>
        <w:spacing w:line="240" w:lineRule="auto"/>
        <w:ind w:left="0" w:hanging="2"/>
        <w:rPr>
          <w:color w:val="FF0000"/>
        </w:rPr>
      </w:pPr>
      <w:r w:rsidRPr="00D62B40">
        <w:rPr>
          <w:b/>
          <w:color w:val="FF0000"/>
        </w:rPr>
        <w:t>Port</w:t>
      </w:r>
      <w:r w:rsidRPr="00D62B40">
        <w:rPr>
          <w:color w:val="FF0000"/>
        </w:rPr>
        <w:t xml:space="preserve"> : portul TCP prin care se realizează comunicația TCP/IP cu echipamentul (</w:t>
      </w:r>
      <w:proofErr w:type="spellStart"/>
      <w:r w:rsidRPr="00D62B40">
        <w:rPr>
          <w:color w:val="FF0000"/>
        </w:rPr>
        <w:t>pt</w:t>
      </w:r>
      <w:proofErr w:type="spellEnd"/>
      <w:r w:rsidRPr="00D62B40">
        <w:rPr>
          <w:color w:val="FF0000"/>
        </w:rPr>
        <w:t xml:space="preserve"> IEC-60870-5-104 cel mai utilizat este portul 2404).</w:t>
      </w:r>
    </w:p>
    <w:p w14:paraId="701A2D7F" w14:textId="77777777" w:rsidR="00075674" w:rsidRPr="00D62B40" w:rsidRDefault="00075674" w:rsidP="00EC4820">
      <w:pPr>
        <w:ind w:left="0" w:hanging="2"/>
        <w:rPr>
          <w:color w:val="FF0000"/>
        </w:rPr>
      </w:pPr>
    </w:p>
    <w:p w14:paraId="00000310" w14:textId="77777777" w:rsidR="00D656D1" w:rsidRPr="00D62B40" w:rsidRDefault="00000000">
      <w:pPr>
        <w:pStyle w:val="Titlu3"/>
        <w:numPr>
          <w:ilvl w:val="2"/>
          <w:numId w:val="22"/>
        </w:numPr>
        <w:ind w:left="1" w:hanging="3"/>
        <w:rPr>
          <w:color w:val="FF0000"/>
        </w:rPr>
      </w:pPr>
      <w:bookmarkStart w:id="112" w:name="_heading=h.vvu4klilplc6" w:colFirst="0" w:colLast="0"/>
      <w:bookmarkEnd w:id="112"/>
      <w:r w:rsidRPr="00D62B40">
        <w:rPr>
          <w:color w:val="FF0000"/>
        </w:rPr>
        <w:lastRenderedPageBreak/>
        <w:t xml:space="preserve"> Configurarea generala a RTU</w:t>
      </w:r>
    </w:p>
    <w:p w14:paraId="2FFD4B2E" w14:textId="732275E0" w:rsidR="00075674" w:rsidRPr="00D62B40" w:rsidRDefault="00075674" w:rsidP="00075674">
      <w:pPr>
        <w:ind w:left="0" w:hanging="2"/>
        <w:rPr>
          <w:color w:val="FF0000"/>
        </w:rPr>
      </w:pPr>
      <w:r w:rsidRPr="00D62B40">
        <w:rPr>
          <w:noProof/>
          <w:color w:val="FF0000"/>
        </w:rPr>
        <w:drawing>
          <wp:inline distT="0" distB="0" distL="0" distR="0" wp14:anchorId="0C10F668" wp14:editId="01C9BA25">
            <wp:extent cx="5667375" cy="5105400"/>
            <wp:effectExtent l="0" t="0" r="9525" b="0"/>
            <wp:docPr id="843277048" name="Imagine 2" descr="O imagine care conține text, captură de ecran, software, numă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77048" name="Imagine 2" descr="O imagine care conține text, captură de ecran, software, număr&#10;&#10;Descriere generată automa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67375" cy="5105400"/>
                    </a:xfrm>
                    <a:prstGeom prst="rect">
                      <a:avLst/>
                    </a:prstGeom>
                    <a:noFill/>
                    <a:ln>
                      <a:noFill/>
                    </a:ln>
                  </pic:spPr>
                </pic:pic>
              </a:graphicData>
            </a:graphic>
          </wp:inline>
        </w:drawing>
      </w:r>
    </w:p>
    <w:p w14:paraId="68F0030A" w14:textId="1F4511F4" w:rsidR="00075674" w:rsidRPr="00D62B40" w:rsidRDefault="00075674" w:rsidP="00075674">
      <w:pPr>
        <w:ind w:left="0" w:hanging="2"/>
        <w:rPr>
          <w:color w:val="FF0000"/>
        </w:rPr>
      </w:pPr>
      <w:r w:rsidRPr="00D62B40">
        <w:rPr>
          <w:b/>
          <w:bCs/>
          <w:color w:val="FF0000"/>
        </w:rPr>
        <w:t>T1-AckPeriod</w:t>
      </w:r>
      <w:r w:rsidR="009F156C" w:rsidRPr="00D62B40">
        <w:rPr>
          <w:b/>
          <w:bCs/>
          <w:color w:val="FF0000"/>
        </w:rPr>
        <w:t xml:space="preserve"> [ms]</w:t>
      </w:r>
      <w:r w:rsidRPr="00D62B40">
        <w:rPr>
          <w:color w:val="FF0000"/>
        </w:rPr>
        <w:t xml:space="preserve"> - intervalul de timp de așteptare a unui răspuns de confirmare de la IED (slave) de IEC104. După expirarea acestui interval fără recepția unui pachet de IEC-104 de la slave-</w:t>
      </w:r>
      <w:proofErr w:type="spellStart"/>
      <w:r w:rsidRPr="00D62B40">
        <w:rPr>
          <w:color w:val="FF0000"/>
        </w:rPr>
        <w:t>ul</w:t>
      </w:r>
      <w:proofErr w:type="spellEnd"/>
      <w:r w:rsidRPr="00D62B40">
        <w:rPr>
          <w:color w:val="FF0000"/>
        </w:rPr>
        <w:t xml:space="preserve"> de comunicație, legătura de comunicație este întreruptă;</w:t>
      </w:r>
    </w:p>
    <w:p w14:paraId="5AB19290" w14:textId="15ECF4A8" w:rsidR="00075674" w:rsidRPr="00D62B40" w:rsidRDefault="00075674" w:rsidP="00075674">
      <w:pPr>
        <w:ind w:left="0" w:hanging="2"/>
        <w:rPr>
          <w:color w:val="FF0000"/>
        </w:rPr>
      </w:pPr>
      <w:r w:rsidRPr="00D62B40">
        <w:rPr>
          <w:b/>
          <w:bCs/>
          <w:color w:val="FF0000"/>
        </w:rPr>
        <w:t>T2-SFramePeriod</w:t>
      </w:r>
      <w:r w:rsidRPr="00D62B40">
        <w:rPr>
          <w:color w:val="FF0000"/>
        </w:rPr>
        <w:t xml:space="preserve"> </w:t>
      </w:r>
      <w:r w:rsidR="009F156C" w:rsidRPr="00D62B40">
        <w:rPr>
          <w:color w:val="FF0000"/>
        </w:rPr>
        <w:t>[ms]</w:t>
      </w:r>
      <w:r w:rsidRPr="00D62B40">
        <w:rPr>
          <w:color w:val="FF0000"/>
        </w:rPr>
        <w:t>- intervalul de timp, după primirea ultimului pachet de IEC-104 de la slave, după care este emis de către es200 a unui mesaj de confirmare către slave;</w:t>
      </w:r>
    </w:p>
    <w:p w14:paraId="695088C9" w14:textId="4E9564E2" w:rsidR="00075674" w:rsidRPr="00D62B40" w:rsidRDefault="00075674" w:rsidP="00075674">
      <w:pPr>
        <w:ind w:left="0" w:hanging="2"/>
        <w:rPr>
          <w:color w:val="FF0000"/>
        </w:rPr>
      </w:pPr>
      <w:r w:rsidRPr="00D62B40">
        <w:rPr>
          <w:b/>
          <w:bCs/>
          <w:color w:val="FF0000"/>
        </w:rPr>
        <w:lastRenderedPageBreak/>
        <w:t>T3-TestPeriod</w:t>
      </w:r>
      <w:r w:rsidR="009F156C" w:rsidRPr="00D62B40">
        <w:rPr>
          <w:b/>
          <w:bCs/>
          <w:color w:val="FF0000"/>
        </w:rPr>
        <w:t xml:space="preserve"> [ms]</w:t>
      </w:r>
      <w:r w:rsidRPr="00D62B40">
        <w:rPr>
          <w:color w:val="FF0000"/>
        </w:rPr>
        <w:t xml:space="preserve"> – intervalul de timp la care sunt emise de către master a  </w:t>
      </w:r>
      <w:proofErr w:type="spellStart"/>
      <w:r w:rsidRPr="00D62B40">
        <w:rPr>
          <w:color w:val="FF0000"/>
        </w:rPr>
        <w:t>frame</w:t>
      </w:r>
      <w:proofErr w:type="spellEnd"/>
      <w:r w:rsidRPr="00D62B40">
        <w:rPr>
          <w:color w:val="FF0000"/>
        </w:rPr>
        <w:t>-urile de tip test conexiune către IED (slave);</w:t>
      </w:r>
    </w:p>
    <w:p w14:paraId="0F4D50F2" w14:textId="7F75DC74" w:rsidR="00075674" w:rsidRPr="00D62B40" w:rsidRDefault="00075674" w:rsidP="00075674">
      <w:pPr>
        <w:ind w:left="0" w:hanging="2"/>
        <w:rPr>
          <w:color w:val="FF0000"/>
        </w:rPr>
      </w:pPr>
      <w:r w:rsidRPr="00D62B40">
        <w:rPr>
          <w:b/>
          <w:color w:val="FF0000"/>
        </w:rPr>
        <w:t>k</w:t>
      </w:r>
      <w:r w:rsidRPr="00D62B40">
        <w:rPr>
          <w:color w:val="FF0000"/>
        </w:rPr>
        <w:t xml:space="preserve"> - numărul de pachete IEC-104 pe care es200 le trimite către slave de comunicație înainte sa aștepte un răspuns de confirmare;</w:t>
      </w:r>
    </w:p>
    <w:p w14:paraId="2427181A" w14:textId="1C6739C1" w:rsidR="00075674" w:rsidRPr="00D62B40" w:rsidRDefault="00075674" w:rsidP="00075674">
      <w:pPr>
        <w:ind w:left="0" w:hanging="2"/>
        <w:rPr>
          <w:color w:val="FF0000"/>
        </w:rPr>
      </w:pPr>
      <w:r w:rsidRPr="00D62B40">
        <w:rPr>
          <w:b/>
          <w:color w:val="FF0000"/>
        </w:rPr>
        <w:t>w</w:t>
      </w:r>
      <w:r w:rsidRPr="00D62B40">
        <w:rPr>
          <w:color w:val="FF0000"/>
        </w:rPr>
        <w:t xml:space="preserve"> - numărul de pachete pe care es200 le primește de la slave-</w:t>
      </w:r>
      <w:proofErr w:type="spellStart"/>
      <w:r w:rsidRPr="00D62B40">
        <w:rPr>
          <w:color w:val="FF0000"/>
        </w:rPr>
        <w:t>ul</w:t>
      </w:r>
      <w:proofErr w:type="spellEnd"/>
      <w:r w:rsidRPr="00D62B40">
        <w:rPr>
          <w:color w:val="FF0000"/>
        </w:rPr>
        <w:t xml:space="preserve"> de comunicație înainte de a emite un răspuns de confirmare;</w:t>
      </w:r>
    </w:p>
    <w:p w14:paraId="7AF0995F" w14:textId="3169A7F5" w:rsidR="00075674" w:rsidRPr="00D62B40" w:rsidRDefault="00075674" w:rsidP="00075674">
      <w:pPr>
        <w:ind w:left="0" w:hanging="2"/>
        <w:rPr>
          <w:color w:val="FF0000"/>
        </w:rPr>
      </w:pPr>
      <w:proofErr w:type="spellStart"/>
      <w:r w:rsidRPr="00D62B40">
        <w:rPr>
          <w:b/>
          <w:bCs/>
          <w:color w:val="FF0000"/>
        </w:rPr>
        <w:t>isControlling</w:t>
      </w:r>
      <w:proofErr w:type="spellEnd"/>
      <w:r w:rsidRPr="00D62B40">
        <w:rPr>
          <w:color w:val="FF0000"/>
        </w:rPr>
        <w:t xml:space="preserve"> – </w:t>
      </w:r>
      <w:r w:rsidR="00440304" w:rsidRPr="00D62B40">
        <w:rPr>
          <w:color w:val="FF0000"/>
        </w:rPr>
        <w:t>parametru</w:t>
      </w:r>
      <w:r w:rsidRPr="00D62B40">
        <w:rPr>
          <w:color w:val="FF0000"/>
        </w:rPr>
        <w:t xml:space="preserve"> prin care se </w:t>
      </w:r>
      <w:r w:rsidR="00440304" w:rsidRPr="00D62B40">
        <w:rPr>
          <w:color w:val="FF0000"/>
        </w:rPr>
        <w:t>configurează</w:t>
      </w:r>
      <w:r w:rsidRPr="00D62B40">
        <w:rPr>
          <w:color w:val="FF0000"/>
        </w:rPr>
        <w:t xml:space="preserve"> </w:t>
      </w:r>
      <w:r w:rsidR="00440304" w:rsidRPr="00D62B40">
        <w:rPr>
          <w:color w:val="FF0000"/>
        </w:rPr>
        <w:t>comportatul</w:t>
      </w:r>
      <w:r w:rsidRPr="00D62B40">
        <w:rPr>
          <w:color w:val="FF0000"/>
        </w:rPr>
        <w:t xml:space="preserve"> master-ului de IEC-104 de a </w:t>
      </w:r>
      <w:r w:rsidR="00440304" w:rsidRPr="00D62B40">
        <w:rPr>
          <w:color w:val="FF0000"/>
        </w:rPr>
        <w:t>iniția</w:t>
      </w:r>
      <w:r w:rsidRPr="00D62B40">
        <w:rPr>
          <w:color w:val="FF0000"/>
        </w:rPr>
        <w:t xml:space="preserve">/opri </w:t>
      </w:r>
      <w:r w:rsidR="00440304" w:rsidRPr="00D62B40">
        <w:rPr>
          <w:color w:val="FF0000"/>
        </w:rPr>
        <w:t>comunicația</w:t>
      </w:r>
      <w:r w:rsidRPr="00D62B40">
        <w:rPr>
          <w:color w:val="FF0000"/>
        </w:rPr>
        <w:t xml:space="preserve"> cu slave-</w:t>
      </w:r>
      <w:proofErr w:type="spellStart"/>
      <w:r w:rsidRPr="00D62B40">
        <w:rPr>
          <w:color w:val="FF0000"/>
        </w:rPr>
        <w:t>ul</w:t>
      </w:r>
      <w:proofErr w:type="spellEnd"/>
      <w:r w:rsidRPr="00D62B40">
        <w:rPr>
          <w:color w:val="FF0000"/>
        </w:rPr>
        <w:t xml:space="preserve"> de IEC-104 la nivel de </w:t>
      </w:r>
      <w:r w:rsidR="00440304" w:rsidRPr="00D62B40">
        <w:rPr>
          <w:color w:val="FF0000"/>
        </w:rPr>
        <w:t>aplicație</w:t>
      </w:r>
      <w:r w:rsidRPr="00D62B40">
        <w:rPr>
          <w:color w:val="FF0000"/>
        </w:rPr>
        <w:t xml:space="preserve"> prin utilizarea </w:t>
      </w:r>
      <w:proofErr w:type="spellStart"/>
      <w:r w:rsidRPr="00D62B40">
        <w:rPr>
          <w:color w:val="FF0000"/>
        </w:rPr>
        <w:t>frame-uilor</w:t>
      </w:r>
      <w:proofErr w:type="spellEnd"/>
      <w:r w:rsidRPr="00D62B40">
        <w:rPr>
          <w:color w:val="FF0000"/>
        </w:rPr>
        <w:t xml:space="preserve"> STARTDT si STOPDT</w:t>
      </w:r>
    </w:p>
    <w:p w14:paraId="7B38DB9A" w14:textId="2AF5397B" w:rsidR="00075674" w:rsidRPr="00D62B40" w:rsidRDefault="00075674" w:rsidP="008F3BBC">
      <w:pPr>
        <w:ind w:left="0" w:hanging="2"/>
        <w:rPr>
          <w:color w:val="FF0000"/>
        </w:rPr>
      </w:pPr>
      <w:proofErr w:type="spellStart"/>
      <w:r w:rsidRPr="00D62B40">
        <w:rPr>
          <w:color w:val="FF0000"/>
        </w:rPr>
        <w:t>offlinePoolPeriod</w:t>
      </w:r>
      <w:proofErr w:type="spellEnd"/>
      <w:r w:rsidR="009F156C" w:rsidRPr="00D62B40">
        <w:rPr>
          <w:color w:val="FF0000"/>
        </w:rPr>
        <w:t xml:space="preserve"> [ms]</w:t>
      </w:r>
      <w:r w:rsidR="008F3BBC" w:rsidRPr="00D62B40">
        <w:rPr>
          <w:color w:val="FF0000"/>
        </w:rPr>
        <w:t xml:space="preserve"> - Timpul după care se încearcă o reconectare pe protocol după o întrerupere de </w:t>
      </w:r>
      <w:proofErr w:type="spellStart"/>
      <w:r w:rsidR="008F3BBC" w:rsidRPr="00D62B40">
        <w:rPr>
          <w:color w:val="FF0000"/>
        </w:rPr>
        <w:t>comunicatie</w:t>
      </w:r>
      <w:proofErr w:type="spellEnd"/>
      <w:r w:rsidR="008F3BBC" w:rsidRPr="00D62B40">
        <w:rPr>
          <w:color w:val="FF0000"/>
        </w:rPr>
        <w:t>;</w:t>
      </w:r>
    </w:p>
    <w:p w14:paraId="4F4D9A28" w14:textId="14976E8A" w:rsidR="00075674" w:rsidRPr="00D62B40" w:rsidRDefault="00075674" w:rsidP="00075674">
      <w:pPr>
        <w:ind w:left="0" w:hanging="2"/>
        <w:rPr>
          <w:color w:val="FF0000"/>
        </w:rPr>
      </w:pPr>
      <w:r w:rsidRPr="00D62B40">
        <w:rPr>
          <w:b/>
          <w:bCs/>
          <w:color w:val="FF0000"/>
        </w:rPr>
        <w:t>ASDUADDR</w:t>
      </w:r>
      <w:r w:rsidR="00440304" w:rsidRPr="00D62B40">
        <w:rPr>
          <w:color w:val="FF0000"/>
        </w:rPr>
        <w:t xml:space="preserve"> – adresa comuna a IED</w:t>
      </w:r>
      <w:r w:rsidR="008F3BBC" w:rsidRPr="00D62B40">
        <w:rPr>
          <w:color w:val="FF0000"/>
        </w:rPr>
        <w:t xml:space="preserve"> (slave)</w:t>
      </w:r>
      <w:r w:rsidR="00440304" w:rsidRPr="00D62B40">
        <w:rPr>
          <w:color w:val="FF0000"/>
        </w:rPr>
        <w:t xml:space="preserve"> pe protocol IEC-104</w:t>
      </w:r>
    </w:p>
    <w:p w14:paraId="6F1FCA11" w14:textId="799A157F" w:rsidR="00075674" w:rsidRPr="00D62B40" w:rsidRDefault="00075674" w:rsidP="00075674">
      <w:pPr>
        <w:ind w:left="0" w:hanging="2"/>
        <w:rPr>
          <w:color w:val="FF0000"/>
        </w:rPr>
      </w:pPr>
      <w:proofErr w:type="spellStart"/>
      <w:r w:rsidRPr="00D62B40">
        <w:rPr>
          <w:b/>
          <w:bCs/>
          <w:color w:val="FF0000"/>
        </w:rPr>
        <w:t>GIInterval</w:t>
      </w:r>
      <w:proofErr w:type="spellEnd"/>
      <w:r w:rsidR="00440304" w:rsidRPr="00D62B40">
        <w:rPr>
          <w:color w:val="FF0000"/>
        </w:rPr>
        <w:t xml:space="preserve"> – intervalul de timp la care se emite un mesaj de interogare generala către IED</w:t>
      </w:r>
    </w:p>
    <w:p w14:paraId="3197F0B4" w14:textId="1D23D811" w:rsidR="00075674" w:rsidRPr="00D62B40" w:rsidRDefault="00075674" w:rsidP="00075674">
      <w:pPr>
        <w:ind w:left="0" w:hanging="2"/>
        <w:rPr>
          <w:color w:val="FF0000"/>
        </w:rPr>
      </w:pPr>
      <w:proofErr w:type="spellStart"/>
      <w:r w:rsidRPr="00D62B40">
        <w:rPr>
          <w:b/>
          <w:bCs/>
          <w:color w:val="FF0000"/>
        </w:rPr>
        <w:t>CmdActTerm</w:t>
      </w:r>
      <w:proofErr w:type="spellEnd"/>
      <w:r w:rsidR="008F3BBC" w:rsidRPr="00D62B40">
        <w:rPr>
          <w:color w:val="FF0000"/>
        </w:rPr>
        <w:t xml:space="preserve"> – parametrul indica utilizarea mecanismului ACTERM in cazul efectuării unor comenzi către slave. Daca acest parametru este activat se așteaptă ca in urma activării unei comenzi, slave-</w:t>
      </w:r>
      <w:proofErr w:type="spellStart"/>
      <w:r w:rsidR="008F3BBC" w:rsidRPr="00D62B40">
        <w:rPr>
          <w:color w:val="FF0000"/>
        </w:rPr>
        <w:t>ul</w:t>
      </w:r>
      <w:proofErr w:type="spellEnd"/>
      <w:r w:rsidR="008F3BBC" w:rsidRPr="00D62B40">
        <w:rPr>
          <w:color w:val="FF0000"/>
        </w:rPr>
        <w:t xml:space="preserve"> sa trimită răspuns care sa conțină ACTERM.</w:t>
      </w:r>
    </w:p>
    <w:p w14:paraId="2CF9ED0D" w14:textId="122C1C4B" w:rsidR="00075674" w:rsidRPr="00D62B40" w:rsidRDefault="00075674" w:rsidP="00075674">
      <w:pPr>
        <w:ind w:left="0" w:hanging="2"/>
        <w:rPr>
          <w:color w:val="FF0000"/>
        </w:rPr>
      </w:pPr>
      <w:proofErr w:type="spellStart"/>
      <w:r w:rsidRPr="00D62B40">
        <w:rPr>
          <w:b/>
          <w:bCs/>
          <w:color w:val="FF0000"/>
        </w:rPr>
        <w:t>CseActTerm</w:t>
      </w:r>
      <w:proofErr w:type="spellEnd"/>
      <w:r w:rsidR="008F3BBC" w:rsidRPr="00D62B40">
        <w:rPr>
          <w:color w:val="FF0000"/>
        </w:rPr>
        <w:t xml:space="preserve"> - parametrul indica utilizarea mecanismului ACTERM in cazul efectuării unor comenzi de tip </w:t>
      </w:r>
      <w:proofErr w:type="spellStart"/>
      <w:r w:rsidR="008F3BBC" w:rsidRPr="00D62B40">
        <w:rPr>
          <w:color w:val="FF0000"/>
        </w:rPr>
        <w:t>setpoint</w:t>
      </w:r>
      <w:proofErr w:type="spellEnd"/>
      <w:r w:rsidR="008F3BBC" w:rsidRPr="00D62B40">
        <w:rPr>
          <w:color w:val="FF0000"/>
        </w:rPr>
        <w:t xml:space="preserve"> către slave. Daca acest parametru este activat se așteaptă ca in urma activării unei comenzi de tip </w:t>
      </w:r>
      <w:proofErr w:type="spellStart"/>
      <w:r w:rsidR="008F3BBC" w:rsidRPr="00D62B40">
        <w:rPr>
          <w:color w:val="FF0000"/>
        </w:rPr>
        <w:t>setpoint</w:t>
      </w:r>
      <w:proofErr w:type="spellEnd"/>
      <w:r w:rsidR="008F3BBC" w:rsidRPr="00D62B40">
        <w:rPr>
          <w:color w:val="FF0000"/>
        </w:rPr>
        <w:t>, slave-</w:t>
      </w:r>
      <w:proofErr w:type="spellStart"/>
      <w:r w:rsidR="008F3BBC" w:rsidRPr="00D62B40">
        <w:rPr>
          <w:color w:val="FF0000"/>
        </w:rPr>
        <w:t>ul</w:t>
      </w:r>
      <w:proofErr w:type="spellEnd"/>
      <w:r w:rsidR="008F3BBC" w:rsidRPr="00D62B40">
        <w:rPr>
          <w:color w:val="FF0000"/>
        </w:rPr>
        <w:t xml:space="preserve"> sa trimită răspuns care sa conțină ACTERM.</w:t>
      </w:r>
    </w:p>
    <w:p w14:paraId="0B07E664" w14:textId="1ED89754" w:rsidR="00075674" w:rsidRPr="00D62B40" w:rsidRDefault="00075674" w:rsidP="00075674">
      <w:pPr>
        <w:ind w:left="0" w:hanging="2"/>
        <w:rPr>
          <w:color w:val="FF0000"/>
        </w:rPr>
      </w:pPr>
      <w:proofErr w:type="spellStart"/>
      <w:r w:rsidRPr="00D62B40">
        <w:rPr>
          <w:b/>
          <w:bCs/>
          <w:color w:val="FF0000"/>
        </w:rPr>
        <w:t>InitialGI</w:t>
      </w:r>
      <w:proofErr w:type="spellEnd"/>
      <w:r w:rsidR="008F3BBC" w:rsidRPr="00D62B40">
        <w:rPr>
          <w:color w:val="FF0000"/>
        </w:rPr>
        <w:t xml:space="preserve"> – activarea mecanismului de trimitere a unei comenzi de interogare generala către slave după inițializarea comunicației;</w:t>
      </w:r>
    </w:p>
    <w:p w14:paraId="491E3590" w14:textId="513F0A35" w:rsidR="00075674" w:rsidRPr="00D62B40" w:rsidRDefault="00075674" w:rsidP="008F3BBC">
      <w:pPr>
        <w:ind w:left="0" w:hanging="2"/>
        <w:rPr>
          <w:color w:val="FF0000"/>
        </w:rPr>
      </w:pPr>
      <w:proofErr w:type="spellStart"/>
      <w:r w:rsidRPr="00D62B40">
        <w:rPr>
          <w:b/>
          <w:bCs/>
          <w:color w:val="FF0000"/>
        </w:rPr>
        <w:t>InitialCS</w:t>
      </w:r>
      <w:proofErr w:type="spellEnd"/>
      <w:r w:rsidR="008F3BBC" w:rsidRPr="00D62B40">
        <w:rPr>
          <w:color w:val="FF0000"/>
        </w:rPr>
        <w:t xml:space="preserve"> - activarea mecanismului de trimitere a unei comenzi de sincronizare de timp către slave după inițializarea comunicației;</w:t>
      </w:r>
    </w:p>
    <w:p w14:paraId="26F9A7BC" w14:textId="359B9E6B" w:rsidR="00075674" w:rsidRPr="00D62B40" w:rsidRDefault="00075674" w:rsidP="00075674">
      <w:pPr>
        <w:ind w:left="0" w:hanging="2"/>
        <w:rPr>
          <w:color w:val="FF0000"/>
        </w:rPr>
      </w:pPr>
      <w:proofErr w:type="spellStart"/>
      <w:r w:rsidRPr="00D62B40">
        <w:rPr>
          <w:b/>
          <w:bCs/>
          <w:color w:val="FF0000"/>
        </w:rPr>
        <w:t>InitialCI</w:t>
      </w:r>
      <w:proofErr w:type="spellEnd"/>
      <w:r w:rsidR="009F156C" w:rsidRPr="00D62B40">
        <w:rPr>
          <w:color w:val="FF0000"/>
        </w:rPr>
        <w:t xml:space="preserve"> - activarea mecanismului de trimitere a unei comenzi de interogare </w:t>
      </w:r>
      <w:proofErr w:type="spellStart"/>
      <w:r w:rsidR="009F156C" w:rsidRPr="00D62B40">
        <w:rPr>
          <w:color w:val="FF0000"/>
        </w:rPr>
        <w:t>contori</w:t>
      </w:r>
      <w:proofErr w:type="spellEnd"/>
      <w:r w:rsidR="009F156C" w:rsidRPr="00D62B40">
        <w:rPr>
          <w:color w:val="FF0000"/>
        </w:rPr>
        <w:t xml:space="preserve"> (acumulatori) către slave după inițializarea comunicației</w:t>
      </w:r>
    </w:p>
    <w:p w14:paraId="52A4A9A4" w14:textId="5F7FF1BD" w:rsidR="00075674" w:rsidRPr="00D62B40" w:rsidRDefault="00075674" w:rsidP="00075674">
      <w:pPr>
        <w:ind w:left="0" w:hanging="2"/>
        <w:rPr>
          <w:color w:val="FF0000"/>
        </w:rPr>
      </w:pPr>
      <w:proofErr w:type="spellStart"/>
      <w:r w:rsidRPr="00D62B40">
        <w:rPr>
          <w:b/>
          <w:bCs/>
          <w:color w:val="FF0000"/>
        </w:rPr>
        <w:t>CotSize</w:t>
      </w:r>
      <w:proofErr w:type="spellEnd"/>
      <w:r w:rsidR="008F3BBC" w:rsidRPr="00D62B40">
        <w:rPr>
          <w:color w:val="FF0000"/>
        </w:rPr>
        <w:t xml:space="preserve"> – dimensiunea in octeți a secțiunii rezervata COT (</w:t>
      </w:r>
      <w:r w:rsidR="008F3BBC" w:rsidRPr="00D62B40">
        <w:rPr>
          <w:color w:val="FF0000"/>
          <w:lang w:val="en-US"/>
        </w:rPr>
        <w:t>cause of transmission</w:t>
      </w:r>
      <w:r w:rsidR="008F3BBC" w:rsidRPr="00D62B40">
        <w:rPr>
          <w:color w:val="FF0000"/>
        </w:rPr>
        <w:t xml:space="preserve">) din </w:t>
      </w:r>
      <w:proofErr w:type="spellStart"/>
      <w:r w:rsidR="008F3BBC" w:rsidRPr="00D62B40">
        <w:rPr>
          <w:color w:val="FF0000"/>
        </w:rPr>
        <w:t>ASDU.Valoarea</w:t>
      </w:r>
      <w:proofErr w:type="spellEnd"/>
      <w:r w:rsidR="008F3BBC" w:rsidRPr="00D62B40">
        <w:rPr>
          <w:color w:val="FF0000"/>
        </w:rPr>
        <w:t xml:space="preserve"> recomandata este 2;</w:t>
      </w:r>
    </w:p>
    <w:p w14:paraId="120CEA53" w14:textId="11BFDC71" w:rsidR="00075674" w:rsidRPr="00D62B40" w:rsidRDefault="00075674" w:rsidP="00075674">
      <w:pPr>
        <w:ind w:left="0" w:hanging="2"/>
        <w:rPr>
          <w:color w:val="FF0000"/>
        </w:rPr>
      </w:pPr>
      <w:proofErr w:type="spellStart"/>
      <w:r w:rsidRPr="00D62B40">
        <w:rPr>
          <w:b/>
          <w:bCs/>
          <w:color w:val="FF0000"/>
        </w:rPr>
        <w:t>OriginatorAddress</w:t>
      </w:r>
      <w:proofErr w:type="spellEnd"/>
      <w:r w:rsidR="008F3BBC" w:rsidRPr="00D62B40">
        <w:rPr>
          <w:color w:val="FF0000"/>
        </w:rPr>
        <w:t xml:space="preserve"> </w:t>
      </w:r>
      <w:r w:rsidR="00C15D14" w:rsidRPr="00D62B40">
        <w:rPr>
          <w:color w:val="FF0000"/>
        </w:rPr>
        <w:t>–</w:t>
      </w:r>
      <w:r w:rsidR="008F3BBC" w:rsidRPr="00D62B40">
        <w:rPr>
          <w:color w:val="FF0000"/>
        </w:rPr>
        <w:t xml:space="preserve"> </w:t>
      </w:r>
      <w:r w:rsidR="00C15D14" w:rsidRPr="00D62B40">
        <w:rPr>
          <w:color w:val="FF0000"/>
        </w:rPr>
        <w:t>adresa inițiatorului (</w:t>
      </w:r>
      <w:proofErr w:type="spellStart"/>
      <w:r w:rsidR="00C15D14" w:rsidRPr="00D62B40">
        <w:rPr>
          <w:color w:val="FF0000"/>
        </w:rPr>
        <w:t>Originator</w:t>
      </w:r>
      <w:proofErr w:type="spellEnd"/>
      <w:r w:rsidR="00C15D14" w:rsidRPr="00D62B40">
        <w:rPr>
          <w:color w:val="FF0000"/>
        </w:rPr>
        <w:t xml:space="preserve"> </w:t>
      </w:r>
      <w:proofErr w:type="spellStart"/>
      <w:r w:rsidR="00C15D14" w:rsidRPr="00D62B40">
        <w:rPr>
          <w:color w:val="FF0000"/>
        </w:rPr>
        <w:t>adress</w:t>
      </w:r>
      <w:proofErr w:type="spellEnd"/>
      <w:r w:rsidR="00C15D14" w:rsidRPr="00D62B40">
        <w:rPr>
          <w:color w:val="FF0000"/>
        </w:rPr>
        <w:t>). Va fi completata cu valoarea 1.</w:t>
      </w:r>
    </w:p>
    <w:p w14:paraId="14861B4A" w14:textId="5CDFDE61" w:rsidR="00075674" w:rsidRPr="00D62B40" w:rsidRDefault="00075674" w:rsidP="00075674">
      <w:pPr>
        <w:ind w:left="0" w:hanging="2"/>
        <w:rPr>
          <w:color w:val="FF0000"/>
        </w:rPr>
      </w:pPr>
      <w:proofErr w:type="spellStart"/>
      <w:r w:rsidRPr="00D62B40">
        <w:rPr>
          <w:b/>
          <w:bCs/>
          <w:color w:val="FF0000"/>
        </w:rPr>
        <w:lastRenderedPageBreak/>
        <w:t>ResponseTimeout</w:t>
      </w:r>
      <w:proofErr w:type="spellEnd"/>
      <w:r w:rsidR="00C15D14" w:rsidRPr="00D62B40">
        <w:rPr>
          <w:b/>
          <w:bCs/>
          <w:color w:val="FF0000"/>
        </w:rPr>
        <w:t>(ms)</w:t>
      </w:r>
      <w:r w:rsidR="009F156C" w:rsidRPr="00D62B40">
        <w:rPr>
          <w:color w:val="FF0000"/>
        </w:rPr>
        <w:t xml:space="preserve"> – intervalul de timp in care o comanda emisa de master trebui sa fie </w:t>
      </w:r>
      <w:r w:rsidR="00C15D14" w:rsidRPr="00D62B40">
        <w:rPr>
          <w:color w:val="FF0000"/>
        </w:rPr>
        <w:t>recepționata</w:t>
      </w:r>
      <w:r w:rsidR="009F156C" w:rsidRPr="00D62B40">
        <w:rPr>
          <w:color w:val="FF0000"/>
        </w:rPr>
        <w:t xml:space="preserve"> si executata de slave care va trimite un mesaj de </w:t>
      </w:r>
      <w:r w:rsidR="00C15D14" w:rsidRPr="00D62B40">
        <w:rPr>
          <w:color w:val="FF0000"/>
        </w:rPr>
        <w:t>ACK (validare);</w:t>
      </w:r>
    </w:p>
    <w:p w14:paraId="77D1B501" w14:textId="234B81CD" w:rsidR="00075674" w:rsidRPr="00D62B40" w:rsidRDefault="00075674" w:rsidP="00075674">
      <w:pPr>
        <w:ind w:left="0" w:hanging="2"/>
        <w:rPr>
          <w:color w:val="FF0000"/>
        </w:rPr>
      </w:pPr>
      <w:proofErr w:type="spellStart"/>
      <w:r w:rsidRPr="00D62B40">
        <w:rPr>
          <w:b/>
          <w:bCs/>
          <w:color w:val="FF0000"/>
        </w:rPr>
        <w:t>LinkAddr</w:t>
      </w:r>
      <w:proofErr w:type="spellEnd"/>
      <w:r w:rsidR="00C15D14" w:rsidRPr="00D62B40">
        <w:rPr>
          <w:color w:val="FF0000"/>
        </w:rPr>
        <w:t xml:space="preserve"> – adresa de legătură. Va fi completata cu valoarea 1.</w:t>
      </w:r>
    </w:p>
    <w:p w14:paraId="5D11F028" w14:textId="354ABAEC" w:rsidR="00075674" w:rsidRPr="00D62B40" w:rsidRDefault="00075674" w:rsidP="00075674">
      <w:pPr>
        <w:ind w:left="0" w:hanging="2"/>
        <w:rPr>
          <w:color w:val="FF0000"/>
        </w:rPr>
      </w:pPr>
      <w:proofErr w:type="spellStart"/>
      <w:r w:rsidRPr="00D62B40">
        <w:rPr>
          <w:b/>
          <w:bCs/>
          <w:color w:val="FF0000"/>
        </w:rPr>
        <w:t>ClockSyncInterval</w:t>
      </w:r>
      <w:proofErr w:type="spellEnd"/>
      <w:r w:rsidR="00C15D14" w:rsidRPr="00D62B40">
        <w:rPr>
          <w:b/>
          <w:bCs/>
          <w:color w:val="FF0000"/>
        </w:rPr>
        <w:t xml:space="preserve"> (ms)</w:t>
      </w:r>
      <w:r w:rsidR="00C15D14" w:rsidRPr="00D62B40">
        <w:rPr>
          <w:color w:val="FF0000"/>
        </w:rPr>
        <w:t xml:space="preserve"> – intervalul de timp la care va fi transmisa o comanda de sincronizare de timp  de către master către slave. Comenzile de sincronizare de timp se pot emite si in cazul in care exista diferențe semnificative de timp intre master si slave.</w:t>
      </w:r>
    </w:p>
    <w:p w14:paraId="00000311" w14:textId="48644C7D" w:rsidR="00D656D1" w:rsidRDefault="00C06B22">
      <w:pPr>
        <w:pStyle w:val="Titlu3"/>
        <w:numPr>
          <w:ilvl w:val="2"/>
          <w:numId w:val="22"/>
        </w:numPr>
        <w:ind w:left="1" w:hanging="3"/>
        <w:rPr>
          <w:color w:val="FF0000"/>
        </w:rPr>
      </w:pPr>
      <w:bookmarkStart w:id="113" w:name="_heading=h.yxb9y9v221sb" w:colFirst="0" w:colLast="0"/>
      <w:bookmarkEnd w:id="113"/>
      <w:r w:rsidRPr="00D62B40">
        <w:rPr>
          <w:color w:val="FF0000"/>
        </w:rPr>
        <w:t xml:space="preserve">Adăugarea mărimilor digitale simple, de tip </w:t>
      </w:r>
      <w:proofErr w:type="spellStart"/>
      <w:r w:rsidRPr="00D62B40">
        <w:rPr>
          <w:color w:val="FF0000"/>
        </w:rPr>
        <w:t>double</w:t>
      </w:r>
      <w:proofErr w:type="spellEnd"/>
      <w:r w:rsidRPr="00D62B40">
        <w:rPr>
          <w:color w:val="FF0000"/>
        </w:rPr>
        <w:t xml:space="preserve"> (</w:t>
      </w:r>
      <w:proofErr w:type="spellStart"/>
      <w:r w:rsidRPr="00D62B40">
        <w:rPr>
          <w:color w:val="FF0000"/>
        </w:rPr>
        <w:t>ex:echipamente</w:t>
      </w:r>
      <w:proofErr w:type="spellEnd"/>
      <w:r w:rsidRPr="00D62B40">
        <w:rPr>
          <w:color w:val="FF0000"/>
        </w:rPr>
        <w:t xml:space="preserve"> de </w:t>
      </w:r>
      <w:r w:rsidR="00820472" w:rsidRPr="00D62B40">
        <w:rPr>
          <w:color w:val="FF0000"/>
        </w:rPr>
        <w:t>comutație</w:t>
      </w:r>
      <w:r w:rsidRPr="00D62B40">
        <w:rPr>
          <w:color w:val="FF0000"/>
        </w:rPr>
        <w:t>) sau a celor analogice</w:t>
      </w:r>
    </w:p>
    <w:p w14:paraId="48FAD846" w14:textId="77777777" w:rsidR="0094400E" w:rsidRDefault="0094400E" w:rsidP="0094400E">
      <w:pPr>
        <w:ind w:leftChars="0" w:left="0" w:firstLineChars="0" w:hanging="2"/>
        <w:rPr>
          <w:color w:val="FF0000"/>
        </w:rPr>
      </w:pPr>
      <w:r w:rsidRPr="0094400E">
        <w:rPr>
          <w:color w:val="FF0000"/>
        </w:rPr>
        <w:t xml:space="preserve">Se utilizează secțiunile </w:t>
      </w:r>
      <w:r w:rsidRPr="0094400E">
        <w:rPr>
          <w:b/>
          <w:bCs/>
          <w:color w:val="FF0000"/>
        </w:rPr>
        <w:t xml:space="preserve">Single-Point Information (SPI) si </w:t>
      </w:r>
      <w:proofErr w:type="spellStart"/>
      <w:r w:rsidRPr="0094400E">
        <w:rPr>
          <w:b/>
          <w:bCs/>
          <w:color w:val="FF0000"/>
        </w:rPr>
        <w:t>Double</w:t>
      </w:r>
      <w:proofErr w:type="spellEnd"/>
      <w:r w:rsidRPr="0094400E">
        <w:rPr>
          <w:b/>
          <w:bCs/>
          <w:color w:val="FF0000"/>
        </w:rPr>
        <w:t>-Point Information (DPI)</w:t>
      </w:r>
      <w:r w:rsidRPr="0094400E">
        <w:rPr>
          <w:color w:val="FF0000"/>
        </w:rPr>
        <w:t xml:space="preserve"> pentru entitățile binare si duble si secțiunile </w:t>
      </w:r>
      <w:r w:rsidRPr="0094400E">
        <w:rPr>
          <w:color w:val="FF0000"/>
          <w:lang w:val="en-US"/>
        </w:rPr>
        <w:t xml:space="preserve">Normalized, Scaled </w:t>
      </w:r>
      <w:proofErr w:type="spellStart"/>
      <w:r w:rsidRPr="0094400E">
        <w:rPr>
          <w:color w:val="FF0000"/>
          <w:lang w:val="en-US"/>
        </w:rPr>
        <w:t>si</w:t>
      </w:r>
      <w:proofErr w:type="spellEnd"/>
      <w:r w:rsidRPr="0094400E">
        <w:rPr>
          <w:color w:val="FF0000"/>
          <w:lang w:val="en-US"/>
        </w:rPr>
        <w:t xml:space="preserve"> Short-Floating </w:t>
      </w:r>
      <w:r w:rsidRPr="0094400E">
        <w:rPr>
          <w:color w:val="FF0000"/>
        </w:rPr>
        <w:t>pentru entitățile de tip mărimi analogice.</w:t>
      </w:r>
    </w:p>
    <w:p w14:paraId="1C60E6FA" w14:textId="546F32C0" w:rsidR="0094400E" w:rsidRPr="0094400E" w:rsidRDefault="0094400E" w:rsidP="0094400E">
      <w:pPr>
        <w:ind w:leftChars="0" w:left="0" w:firstLineChars="0" w:hanging="2"/>
        <w:rPr>
          <w:color w:val="FF0000"/>
        </w:rPr>
      </w:pPr>
      <w:r w:rsidRPr="0094400E">
        <w:rPr>
          <w:color w:val="FF0000"/>
        </w:rPr>
        <w:t>Protocolul IEC-60870-5-104 permite utilizarea a 2 tipuri de mărimi de stare  - binare și duble. Mărimile de tip dublu sunt utilizate pentru transmiterea si monitorizare stării echipamentelor de comutație. Echipamentele de comutație (separatoare, întrerupătoare) au 4 stări necesar a fi monitorizate - intermediar (valoare 0), deschis/deconectat (valoarea 1), închis/conectat (valoarea 2), defect ( valoare 3).</w:t>
      </w:r>
    </w:p>
    <w:p w14:paraId="09F586A2" w14:textId="5B746622" w:rsidR="0094400E" w:rsidRPr="0094400E" w:rsidRDefault="0094400E" w:rsidP="0094400E">
      <w:pPr>
        <w:ind w:leftChars="0" w:left="0" w:firstLineChars="0" w:hanging="2"/>
        <w:rPr>
          <w:color w:val="FF0000"/>
          <w:lang w:val="en-US"/>
        </w:rPr>
      </w:pPr>
      <w:r w:rsidRPr="0094400E">
        <w:rPr>
          <w:color w:val="FF0000"/>
        </w:rPr>
        <w:t>ASDU specific mărimilor analogice definite de standardul IEC-60870-5-10</w:t>
      </w:r>
      <w:r>
        <w:rPr>
          <w:color w:val="FF0000"/>
        </w:rPr>
        <w:t>4</w:t>
      </w:r>
      <w:r w:rsidRPr="0094400E">
        <w:rPr>
          <w:color w:val="FF0000"/>
        </w:rPr>
        <w:t xml:space="preserve"> si implementate de Master-</w:t>
      </w:r>
      <w:proofErr w:type="spellStart"/>
      <w:r w:rsidRPr="0094400E">
        <w:rPr>
          <w:color w:val="FF0000"/>
        </w:rPr>
        <w:t>ul</w:t>
      </w:r>
      <w:proofErr w:type="spellEnd"/>
      <w:r w:rsidRPr="0094400E">
        <w:rPr>
          <w:color w:val="FF0000"/>
        </w:rPr>
        <w:t xml:space="preserve"> de IEC-10</w:t>
      </w:r>
      <w:r>
        <w:rPr>
          <w:color w:val="FF0000"/>
        </w:rPr>
        <w:t>4</w:t>
      </w:r>
      <w:r w:rsidRPr="0094400E">
        <w:rPr>
          <w:color w:val="FF0000"/>
        </w:rPr>
        <w:t xml:space="preserve"> din ES200 sunt:</w:t>
      </w:r>
      <w:r w:rsidRPr="0094400E">
        <w:rPr>
          <w:rFonts w:ascii="Helvetica" w:hAnsi="Helvetica"/>
          <w:color w:val="FF0000"/>
          <w:shd w:val="clear" w:color="auto" w:fill="F1F5F7"/>
        </w:rPr>
        <w:t xml:space="preserve"> M_ME_NA (</w:t>
      </w:r>
      <w:r w:rsidRPr="0094400E">
        <w:rPr>
          <w:rFonts w:ascii="Helvetica" w:hAnsi="Helvetica"/>
          <w:color w:val="FF0000"/>
          <w:shd w:val="clear" w:color="auto" w:fill="F1F5F7"/>
          <w:lang w:val="en-US"/>
        </w:rPr>
        <w:t xml:space="preserve">Normalized), M_ME_NB (Scaled) </w:t>
      </w:r>
      <w:proofErr w:type="spellStart"/>
      <w:r w:rsidRPr="0094400E">
        <w:rPr>
          <w:rFonts w:ascii="Helvetica" w:hAnsi="Helvetica"/>
          <w:color w:val="FF0000"/>
          <w:shd w:val="clear" w:color="auto" w:fill="F1F5F7"/>
          <w:lang w:val="en-US"/>
        </w:rPr>
        <w:t>si</w:t>
      </w:r>
      <w:proofErr w:type="spellEnd"/>
      <w:r w:rsidRPr="0094400E">
        <w:rPr>
          <w:rFonts w:ascii="Helvetica" w:hAnsi="Helvetica"/>
          <w:color w:val="FF0000"/>
          <w:shd w:val="clear" w:color="auto" w:fill="F1F5F7"/>
          <w:lang w:val="en-US"/>
        </w:rPr>
        <w:t xml:space="preserve"> M_ME_NC(S</w:t>
      </w:r>
      <w:r w:rsidRPr="0094400E">
        <w:rPr>
          <w:color w:val="FF0000"/>
          <w:lang w:val="en-US"/>
        </w:rPr>
        <w:t>hort Floating).</w:t>
      </w:r>
    </w:p>
    <w:p w14:paraId="046D7DC5" w14:textId="6C4107E8" w:rsidR="00C06B22" w:rsidRPr="00D62B40" w:rsidRDefault="00C06B22" w:rsidP="00C06B22">
      <w:pPr>
        <w:widowControl w:val="0"/>
        <w:tabs>
          <w:tab w:val="left" w:pos="360"/>
        </w:tabs>
        <w:spacing w:before="20" w:after="20" w:line="240" w:lineRule="auto"/>
        <w:ind w:leftChars="0" w:left="0" w:firstLineChars="0" w:hanging="2"/>
        <w:rPr>
          <w:rFonts w:ascii="Calibri" w:eastAsia="Calibri" w:hAnsi="Calibri" w:cs="Calibri"/>
          <w:color w:val="FF0000"/>
          <w:sz w:val="24"/>
          <w:szCs w:val="24"/>
        </w:rPr>
      </w:pPr>
      <w:proofErr w:type="spellStart"/>
      <w:r w:rsidRPr="00D62B40">
        <w:rPr>
          <w:rFonts w:ascii="Calibri" w:eastAsia="Calibri" w:hAnsi="Calibri" w:cs="Calibri"/>
          <w:b/>
          <w:color w:val="FF0000"/>
          <w:sz w:val="24"/>
          <w:szCs w:val="24"/>
        </w:rPr>
        <w:t>Address</w:t>
      </w:r>
      <w:proofErr w:type="spellEnd"/>
      <w:r w:rsidRPr="00D62B40">
        <w:rPr>
          <w:rFonts w:ascii="Calibri" w:eastAsia="Calibri" w:hAnsi="Calibri" w:cs="Calibri"/>
          <w:color w:val="FF0000"/>
          <w:sz w:val="24"/>
          <w:szCs w:val="24"/>
        </w:rPr>
        <w:t xml:space="preserve">  – Adresa informației de tip SPI,DPI, </w:t>
      </w:r>
      <w:proofErr w:type="spellStart"/>
      <w:r w:rsidRPr="00D62B40">
        <w:rPr>
          <w:rFonts w:ascii="Calibri" w:eastAsia="Calibri" w:hAnsi="Calibri" w:cs="Calibri"/>
          <w:color w:val="FF0000"/>
          <w:sz w:val="24"/>
          <w:szCs w:val="24"/>
        </w:rPr>
        <w:t>Normalized</w:t>
      </w:r>
      <w:proofErr w:type="spellEnd"/>
      <w:r w:rsidRPr="00D62B40">
        <w:rPr>
          <w:rFonts w:ascii="Calibri" w:eastAsia="Calibri" w:hAnsi="Calibri" w:cs="Calibri"/>
          <w:color w:val="FF0000"/>
          <w:sz w:val="24"/>
          <w:szCs w:val="24"/>
        </w:rPr>
        <w:t xml:space="preserve">, </w:t>
      </w:r>
      <w:proofErr w:type="spellStart"/>
      <w:r w:rsidRPr="00D62B40">
        <w:rPr>
          <w:rFonts w:ascii="Calibri" w:eastAsia="Calibri" w:hAnsi="Calibri" w:cs="Calibri"/>
          <w:color w:val="FF0000"/>
          <w:sz w:val="24"/>
          <w:szCs w:val="24"/>
        </w:rPr>
        <w:t>Scaled</w:t>
      </w:r>
      <w:proofErr w:type="spellEnd"/>
      <w:r w:rsidRPr="00D62B40">
        <w:rPr>
          <w:rFonts w:ascii="Calibri" w:eastAsia="Calibri" w:hAnsi="Calibri" w:cs="Calibri"/>
          <w:color w:val="FF0000"/>
          <w:sz w:val="24"/>
          <w:szCs w:val="24"/>
        </w:rPr>
        <w:t xml:space="preserve"> sau </w:t>
      </w:r>
      <w:proofErr w:type="spellStart"/>
      <w:r w:rsidRPr="00D62B40">
        <w:rPr>
          <w:rFonts w:ascii="Calibri" w:eastAsia="Calibri" w:hAnsi="Calibri" w:cs="Calibri"/>
          <w:color w:val="FF0000"/>
          <w:sz w:val="24"/>
          <w:szCs w:val="24"/>
        </w:rPr>
        <w:t>Short</w:t>
      </w:r>
      <w:proofErr w:type="spellEnd"/>
      <w:r w:rsidRPr="00D62B40">
        <w:rPr>
          <w:rFonts w:ascii="Calibri" w:eastAsia="Calibri" w:hAnsi="Calibri" w:cs="Calibri"/>
          <w:color w:val="FF0000"/>
          <w:sz w:val="24"/>
          <w:szCs w:val="24"/>
        </w:rPr>
        <w:t xml:space="preserve"> </w:t>
      </w:r>
      <w:proofErr w:type="spellStart"/>
      <w:r w:rsidRPr="00D62B40">
        <w:rPr>
          <w:rFonts w:ascii="Calibri" w:eastAsia="Calibri" w:hAnsi="Calibri" w:cs="Calibri"/>
          <w:color w:val="FF0000"/>
          <w:sz w:val="24"/>
          <w:szCs w:val="24"/>
        </w:rPr>
        <w:t>Floating</w:t>
      </w:r>
      <w:proofErr w:type="spellEnd"/>
      <w:r w:rsidRPr="00D62B40">
        <w:rPr>
          <w:rFonts w:ascii="Calibri" w:eastAsia="Calibri" w:hAnsi="Calibri" w:cs="Calibri"/>
          <w:color w:val="FF0000"/>
          <w:sz w:val="24"/>
          <w:szCs w:val="24"/>
        </w:rPr>
        <w:t xml:space="preserve"> ce </w:t>
      </w:r>
      <w:r w:rsidR="00820472" w:rsidRPr="00D62B40">
        <w:rPr>
          <w:rFonts w:ascii="Calibri" w:eastAsia="Calibri" w:hAnsi="Calibri" w:cs="Calibri"/>
          <w:color w:val="FF0000"/>
          <w:sz w:val="24"/>
          <w:szCs w:val="24"/>
        </w:rPr>
        <w:t>urmează</w:t>
      </w:r>
      <w:r w:rsidRPr="00D62B40">
        <w:rPr>
          <w:rFonts w:ascii="Calibri" w:eastAsia="Calibri" w:hAnsi="Calibri" w:cs="Calibri"/>
          <w:color w:val="FF0000"/>
          <w:sz w:val="24"/>
          <w:szCs w:val="24"/>
        </w:rPr>
        <w:t xml:space="preserve"> sa fie preluate din IED. Harta de adrese poate fi creata prin configurare IED cu ajutorul </w:t>
      </w:r>
      <w:proofErr w:type="spellStart"/>
      <w:r w:rsidRPr="00D62B40">
        <w:rPr>
          <w:rFonts w:ascii="Calibri" w:eastAsia="Calibri" w:hAnsi="Calibri" w:cs="Calibri"/>
          <w:color w:val="FF0000"/>
          <w:sz w:val="24"/>
          <w:szCs w:val="24"/>
        </w:rPr>
        <w:t>sw</w:t>
      </w:r>
      <w:proofErr w:type="spellEnd"/>
      <w:r w:rsidRPr="00D62B40">
        <w:rPr>
          <w:rFonts w:ascii="Calibri" w:eastAsia="Calibri" w:hAnsi="Calibri" w:cs="Calibri"/>
          <w:color w:val="FF0000"/>
          <w:sz w:val="24"/>
          <w:szCs w:val="24"/>
        </w:rPr>
        <w:t xml:space="preserve"> de configurare specific sau în documentația tehnică a IED.</w:t>
      </w:r>
    </w:p>
    <w:p w14:paraId="777EA02A" w14:textId="3C322688" w:rsidR="00C06B22" w:rsidRPr="00D62B40" w:rsidRDefault="00C06B22" w:rsidP="00C06B22">
      <w:pPr>
        <w:widowControl w:val="0"/>
        <w:tabs>
          <w:tab w:val="left" w:pos="360"/>
        </w:tabs>
        <w:spacing w:before="20" w:after="20" w:line="240" w:lineRule="auto"/>
        <w:ind w:leftChars="0" w:left="0" w:firstLineChars="0" w:hanging="2"/>
        <w:rPr>
          <w:rFonts w:ascii="Calibri" w:eastAsia="Calibri" w:hAnsi="Calibri" w:cs="Calibri"/>
          <w:color w:val="FF0000"/>
          <w:sz w:val="24"/>
          <w:szCs w:val="24"/>
        </w:rPr>
      </w:pPr>
      <w:proofErr w:type="spellStart"/>
      <w:r w:rsidRPr="00D62B40">
        <w:rPr>
          <w:rFonts w:ascii="Calibri" w:eastAsia="Calibri" w:hAnsi="Calibri" w:cs="Calibri"/>
          <w:b/>
          <w:color w:val="FF0000"/>
          <w:sz w:val="24"/>
          <w:szCs w:val="24"/>
        </w:rPr>
        <w:t>Description</w:t>
      </w:r>
      <w:proofErr w:type="spellEnd"/>
      <w:r w:rsidRPr="00D62B40">
        <w:rPr>
          <w:rFonts w:ascii="Calibri" w:eastAsia="Calibri" w:hAnsi="Calibri" w:cs="Calibri"/>
          <w:color w:val="FF0000"/>
          <w:sz w:val="24"/>
          <w:szCs w:val="24"/>
        </w:rPr>
        <w:t xml:space="preserve"> – Descrierea detaliată a entității preluate - pentru uz intern(ex: Funcționat protecție maximal treapta 1).</w:t>
      </w:r>
    </w:p>
    <w:p w14:paraId="4FD374E7" w14:textId="77777777" w:rsidR="00C06B22" w:rsidRPr="00D62B40" w:rsidRDefault="00C06B22" w:rsidP="00C06B22">
      <w:pPr>
        <w:widowControl w:val="0"/>
        <w:tabs>
          <w:tab w:val="left" w:pos="360"/>
        </w:tabs>
        <w:spacing w:before="20" w:after="20" w:line="240" w:lineRule="auto"/>
        <w:ind w:leftChars="0" w:left="0" w:firstLineChars="0" w:hanging="2"/>
        <w:rPr>
          <w:rFonts w:ascii="Calibri" w:eastAsia="Calibri" w:hAnsi="Calibri" w:cs="Calibri"/>
          <w:color w:val="FF0000"/>
          <w:sz w:val="24"/>
          <w:szCs w:val="24"/>
        </w:rPr>
      </w:pPr>
      <w:proofErr w:type="spellStart"/>
      <w:r w:rsidRPr="00D62B40">
        <w:rPr>
          <w:rFonts w:ascii="Calibri" w:eastAsia="Calibri" w:hAnsi="Calibri" w:cs="Calibri"/>
          <w:b/>
          <w:color w:val="FF0000"/>
          <w:sz w:val="24"/>
          <w:szCs w:val="24"/>
        </w:rPr>
        <w:t>Variable</w:t>
      </w:r>
      <w:proofErr w:type="spellEnd"/>
      <w:r w:rsidRPr="00D62B40">
        <w:rPr>
          <w:rFonts w:ascii="Calibri" w:eastAsia="Calibri" w:hAnsi="Calibri" w:cs="Calibri"/>
          <w:b/>
          <w:color w:val="FF0000"/>
          <w:sz w:val="24"/>
          <w:szCs w:val="24"/>
        </w:rPr>
        <w:t xml:space="preserve"> </w:t>
      </w:r>
      <w:proofErr w:type="spellStart"/>
      <w:r w:rsidRPr="00D62B40">
        <w:rPr>
          <w:rFonts w:ascii="Calibri" w:eastAsia="Calibri" w:hAnsi="Calibri" w:cs="Calibri"/>
          <w:b/>
          <w:color w:val="FF0000"/>
          <w:sz w:val="24"/>
          <w:szCs w:val="24"/>
        </w:rPr>
        <w:t>Name</w:t>
      </w:r>
      <w:proofErr w:type="spellEnd"/>
      <w:r w:rsidRPr="00D62B40">
        <w:rPr>
          <w:rFonts w:ascii="Calibri" w:eastAsia="Calibri" w:hAnsi="Calibri" w:cs="Calibri"/>
          <w:color w:val="FF0000"/>
          <w:sz w:val="24"/>
          <w:szCs w:val="24"/>
        </w:rPr>
        <w:t xml:space="preserve"> – Se completează un TAG unic pentru fiecare semnal. Acest TAG va fi identificatorul intern pentru respectivul semnal și va fi utilizat în cadrul proceselor salve si pentru realizarea unor logici de automatizare.</w:t>
      </w:r>
    </w:p>
    <w:p w14:paraId="3B10893B" w14:textId="4AD73BF7" w:rsidR="00C06B22" w:rsidRPr="00D62B40" w:rsidRDefault="00C06B22" w:rsidP="00820472">
      <w:pPr>
        <w:widowControl w:val="0"/>
        <w:tabs>
          <w:tab w:val="left" w:pos="360"/>
        </w:tabs>
        <w:spacing w:before="20" w:after="20" w:line="240" w:lineRule="auto"/>
        <w:ind w:leftChars="0" w:left="0" w:firstLineChars="0" w:hanging="2"/>
        <w:rPr>
          <w:rFonts w:ascii="Calibri" w:eastAsia="Calibri" w:hAnsi="Calibri" w:cs="Calibri"/>
          <w:color w:val="FF0000"/>
          <w:sz w:val="24"/>
          <w:szCs w:val="24"/>
        </w:rPr>
      </w:pPr>
      <w:proofErr w:type="spellStart"/>
      <w:r w:rsidRPr="00D62B40">
        <w:rPr>
          <w:rFonts w:ascii="Calibri" w:eastAsia="Calibri" w:hAnsi="Calibri" w:cs="Calibri"/>
          <w:b/>
          <w:bCs/>
          <w:color w:val="FF0000"/>
          <w:sz w:val="24"/>
          <w:szCs w:val="24"/>
        </w:rPr>
        <w:t>HasTimeTag</w:t>
      </w:r>
      <w:proofErr w:type="spellEnd"/>
      <w:r w:rsidRPr="00D62B40">
        <w:rPr>
          <w:rFonts w:ascii="Calibri" w:eastAsia="Calibri" w:hAnsi="Calibri" w:cs="Calibri"/>
          <w:color w:val="FF0000"/>
          <w:sz w:val="24"/>
          <w:szCs w:val="24"/>
        </w:rPr>
        <w:t xml:space="preserve"> – parametrul indica daca mărimea care va fi preluata de la IED este însoțita de eticheta de timp a IED sau aceasta va fi asociata entității de către ES200</w:t>
      </w:r>
    </w:p>
    <w:p w14:paraId="00000313" w14:textId="77777777" w:rsidR="00D656D1" w:rsidRPr="00D62B40" w:rsidRDefault="00000000">
      <w:pPr>
        <w:pStyle w:val="Titlu3"/>
        <w:numPr>
          <w:ilvl w:val="2"/>
          <w:numId w:val="22"/>
        </w:numPr>
        <w:ind w:left="1" w:hanging="3"/>
        <w:rPr>
          <w:color w:val="FF0000"/>
        </w:rPr>
      </w:pPr>
      <w:bookmarkStart w:id="114" w:name="_heading=h.mclb98cxgj64" w:colFirst="0" w:colLast="0"/>
      <w:bookmarkStart w:id="115" w:name="_heading=h.shu5qgp07wuc" w:colFirst="0" w:colLast="0"/>
      <w:bookmarkEnd w:id="114"/>
      <w:bookmarkEnd w:id="115"/>
      <w:r w:rsidRPr="00D62B40">
        <w:rPr>
          <w:color w:val="FF0000"/>
        </w:rPr>
        <w:lastRenderedPageBreak/>
        <w:t>Adăugarea comenzilor</w:t>
      </w:r>
    </w:p>
    <w:p w14:paraId="338B8FA9" w14:textId="63930368" w:rsidR="00820472" w:rsidRPr="00D62B40" w:rsidRDefault="00820472" w:rsidP="00820472">
      <w:pPr>
        <w:ind w:leftChars="0" w:left="0" w:firstLineChars="0" w:hanging="2"/>
        <w:rPr>
          <w:color w:val="FF0000"/>
        </w:rPr>
      </w:pPr>
      <w:r w:rsidRPr="00D62B40">
        <w:rPr>
          <w:color w:val="FF0000"/>
        </w:rPr>
        <w:t xml:space="preserve">Se utilizează secțiunile Single-Point </w:t>
      </w:r>
      <w:proofErr w:type="spellStart"/>
      <w:r w:rsidRPr="00D62B40">
        <w:rPr>
          <w:color w:val="FF0000"/>
        </w:rPr>
        <w:t>Command</w:t>
      </w:r>
      <w:proofErr w:type="spellEnd"/>
      <w:r w:rsidRPr="00D62B40">
        <w:rPr>
          <w:color w:val="FF0000"/>
        </w:rPr>
        <w:t xml:space="preserve"> și </w:t>
      </w:r>
      <w:proofErr w:type="spellStart"/>
      <w:r w:rsidRPr="00D62B40">
        <w:rPr>
          <w:color w:val="FF0000"/>
        </w:rPr>
        <w:t>Double</w:t>
      </w:r>
      <w:proofErr w:type="spellEnd"/>
      <w:r w:rsidRPr="00D62B40">
        <w:rPr>
          <w:color w:val="FF0000"/>
        </w:rPr>
        <w:t xml:space="preserve">-Point </w:t>
      </w:r>
      <w:proofErr w:type="spellStart"/>
      <w:r w:rsidRPr="00D62B40">
        <w:rPr>
          <w:color w:val="FF0000"/>
        </w:rPr>
        <w:t>Command</w:t>
      </w:r>
      <w:proofErr w:type="spellEnd"/>
      <w:r w:rsidRPr="00D62B40">
        <w:rPr>
          <w:color w:val="FF0000"/>
        </w:rPr>
        <w:t>, funcție de tipul de comenzi ce se doresc a fi transmise către IED-uri.</w:t>
      </w:r>
    </w:p>
    <w:p w14:paraId="0C131AC4" w14:textId="5F9D2B26" w:rsidR="00820472" w:rsidRPr="00D62B40" w:rsidRDefault="00820472" w:rsidP="00820472">
      <w:pPr>
        <w:ind w:leftChars="0" w:left="0" w:firstLineChars="0" w:hanging="2"/>
        <w:rPr>
          <w:color w:val="FF0000"/>
        </w:rPr>
      </w:pPr>
      <w:r w:rsidRPr="00D62B40">
        <w:rPr>
          <w:color w:val="FF0000"/>
        </w:rPr>
        <w:t xml:space="preserve">Protocolul IEC-60870-5-104 implementat de ES200 permite utilizarea a 2 tipuri de comenzi  - binare și duble. Comenzile de tip dublu pot fi utilizate pentru controlul echipamentelor de </w:t>
      </w:r>
      <w:proofErr w:type="spellStart"/>
      <w:r w:rsidRPr="00D62B40">
        <w:rPr>
          <w:color w:val="FF0000"/>
        </w:rPr>
        <w:t>comutatie</w:t>
      </w:r>
      <w:proofErr w:type="spellEnd"/>
      <w:r w:rsidRPr="00D62B40">
        <w:rPr>
          <w:color w:val="FF0000"/>
        </w:rPr>
        <w:t>, dacă IED obliga la utilizarea acestor comenzi. Tipurile comenzilor configurate în master(ES200) trebuie sa fie identice cu cel configurate în IED pentru ca acestea sa funcționeze.</w:t>
      </w:r>
    </w:p>
    <w:p w14:paraId="7AB3BCE5" w14:textId="48639808" w:rsidR="00820472" w:rsidRPr="00D62B40" w:rsidRDefault="00820472" w:rsidP="00820472">
      <w:pPr>
        <w:widowControl w:val="0"/>
        <w:spacing w:before="20" w:after="20"/>
        <w:ind w:left="0" w:hanging="2"/>
        <w:rPr>
          <w:b/>
          <w:color w:val="FF0000"/>
        </w:rPr>
      </w:pPr>
      <w:proofErr w:type="spellStart"/>
      <w:r w:rsidRPr="00D62B40">
        <w:rPr>
          <w:b/>
          <w:color w:val="FF0000"/>
        </w:rPr>
        <w:t>Address</w:t>
      </w:r>
      <w:proofErr w:type="spellEnd"/>
      <w:r w:rsidRPr="00D62B40">
        <w:rPr>
          <w:color w:val="FF0000"/>
        </w:rPr>
        <w:t xml:space="preserve"> – Adresa informației de tip comanda ce urmează sa fie transmisă către slave. In IED este necesara prezenta unei adrese identice pentru recepționarea comenzii de către ES200;</w:t>
      </w:r>
    </w:p>
    <w:p w14:paraId="4DB303A5" w14:textId="33356FBD" w:rsidR="00820472" w:rsidRPr="00D62B40" w:rsidRDefault="00820472" w:rsidP="00820472">
      <w:pPr>
        <w:ind w:left="0" w:hanging="2"/>
        <w:rPr>
          <w:color w:val="FF0000"/>
        </w:rPr>
      </w:pPr>
      <w:proofErr w:type="spellStart"/>
      <w:r w:rsidRPr="00D62B40">
        <w:rPr>
          <w:b/>
          <w:color w:val="FF0000"/>
        </w:rPr>
        <w:t>CmdMode</w:t>
      </w:r>
      <w:proofErr w:type="spellEnd"/>
      <w:r w:rsidRPr="00D62B40">
        <w:rPr>
          <w:color w:val="FF0000"/>
        </w:rPr>
        <w:t xml:space="preserve"> - </w:t>
      </w:r>
      <w:proofErr w:type="spellStart"/>
      <w:r w:rsidRPr="00D62B40">
        <w:rPr>
          <w:color w:val="FF0000"/>
        </w:rPr>
        <w:t>reprezinta</w:t>
      </w:r>
      <w:proofErr w:type="spellEnd"/>
      <w:r w:rsidRPr="00D62B40">
        <w:rPr>
          <w:color w:val="FF0000"/>
        </w:rPr>
        <w:t xml:space="preserve"> modelul de </w:t>
      </w:r>
      <w:proofErr w:type="spellStart"/>
      <w:r w:rsidRPr="00D62B40">
        <w:rPr>
          <w:color w:val="FF0000"/>
        </w:rPr>
        <w:t>comada</w:t>
      </w:r>
      <w:proofErr w:type="spellEnd"/>
      <w:r w:rsidRPr="00D62B40">
        <w:rPr>
          <w:color w:val="FF0000"/>
        </w:rPr>
        <w:t xml:space="preserve"> - </w:t>
      </w:r>
      <w:proofErr w:type="spellStart"/>
      <w:r w:rsidRPr="00D62B40">
        <w:rPr>
          <w:color w:val="FF0000"/>
        </w:rPr>
        <w:t>With</w:t>
      </w:r>
      <w:proofErr w:type="spellEnd"/>
      <w:r w:rsidRPr="00D62B40">
        <w:rPr>
          <w:color w:val="FF0000"/>
        </w:rPr>
        <w:t xml:space="preserve"> Select (Select </w:t>
      </w:r>
      <w:proofErr w:type="spellStart"/>
      <w:r w:rsidRPr="00D62B40">
        <w:rPr>
          <w:color w:val="FF0000"/>
        </w:rPr>
        <w:t>Before</w:t>
      </w:r>
      <w:proofErr w:type="spellEnd"/>
      <w:r w:rsidRPr="00D62B40">
        <w:rPr>
          <w:color w:val="FF0000"/>
        </w:rPr>
        <w:t xml:space="preserve"> Operate), </w:t>
      </w:r>
      <w:proofErr w:type="spellStart"/>
      <w:r w:rsidRPr="00D62B40">
        <w:rPr>
          <w:color w:val="FF0000"/>
        </w:rPr>
        <w:t>Without</w:t>
      </w:r>
      <w:proofErr w:type="spellEnd"/>
      <w:r w:rsidRPr="00D62B40">
        <w:rPr>
          <w:color w:val="FF0000"/>
        </w:rPr>
        <w:t xml:space="preserve"> Select (Direct Operate). În cazul în care modelul de control setat în IED nu este cunoscut se utilizează opțiunea </w:t>
      </w:r>
      <w:proofErr w:type="spellStart"/>
      <w:r w:rsidRPr="00D62B40">
        <w:rPr>
          <w:color w:val="FF0000"/>
        </w:rPr>
        <w:t>Any</w:t>
      </w:r>
      <w:proofErr w:type="spellEnd"/>
      <w:r w:rsidRPr="00D62B40">
        <w:rPr>
          <w:color w:val="FF0000"/>
        </w:rPr>
        <w:t>;</w:t>
      </w:r>
    </w:p>
    <w:p w14:paraId="29B22D96" w14:textId="14622A11" w:rsidR="00820472" w:rsidRDefault="00820472" w:rsidP="00820472">
      <w:pPr>
        <w:ind w:left="0" w:hanging="2"/>
        <w:rPr>
          <w:b/>
          <w:bCs/>
          <w:color w:val="FF0000"/>
        </w:rPr>
      </w:pPr>
      <w:proofErr w:type="spellStart"/>
      <w:r w:rsidRPr="00D62B40">
        <w:rPr>
          <w:b/>
          <w:color w:val="FF0000"/>
        </w:rPr>
        <w:t>CmdQualifier</w:t>
      </w:r>
      <w:proofErr w:type="spellEnd"/>
      <w:r w:rsidRPr="00D62B40">
        <w:rPr>
          <w:color w:val="FF0000"/>
        </w:rPr>
        <w:t xml:space="preserve"> - </w:t>
      </w:r>
      <w:proofErr w:type="spellStart"/>
      <w:r w:rsidRPr="00D62B40">
        <w:rPr>
          <w:color w:val="FF0000"/>
        </w:rPr>
        <w:t>reprezinta</w:t>
      </w:r>
      <w:proofErr w:type="spellEnd"/>
      <w:r w:rsidRPr="00D62B40">
        <w:rPr>
          <w:color w:val="FF0000"/>
        </w:rPr>
        <w:t xml:space="preserve"> proprietatea de calificator a comenzii. Valorile posibile pentru acest </w:t>
      </w:r>
      <w:proofErr w:type="spellStart"/>
      <w:r w:rsidRPr="00D62B40">
        <w:rPr>
          <w:color w:val="FF0000"/>
        </w:rPr>
        <w:t>camp</w:t>
      </w:r>
      <w:proofErr w:type="spellEnd"/>
      <w:r w:rsidRPr="00D62B40">
        <w:rPr>
          <w:color w:val="FF0000"/>
        </w:rPr>
        <w:t xml:space="preserve"> - </w:t>
      </w:r>
      <w:proofErr w:type="spellStart"/>
      <w:r w:rsidRPr="00D62B40">
        <w:rPr>
          <w:color w:val="FF0000"/>
        </w:rPr>
        <w:t>Default</w:t>
      </w:r>
      <w:proofErr w:type="spellEnd"/>
      <w:r w:rsidRPr="00D62B40">
        <w:rPr>
          <w:color w:val="FF0000"/>
        </w:rPr>
        <w:t xml:space="preserve">, </w:t>
      </w:r>
      <w:proofErr w:type="spellStart"/>
      <w:r w:rsidRPr="00D62B40">
        <w:rPr>
          <w:color w:val="FF0000"/>
        </w:rPr>
        <w:t>Short</w:t>
      </w:r>
      <w:proofErr w:type="spellEnd"/>
      <w:r w:rsidRPr="00D62B40">
        <w:rPr>
          <w:color w:val="FF0000"/>
        </w:rPr>
        <w:t xml:space="preserve"> </w:t>
      </w:r>
      <w:proofErr w:type="spellStart"/>
      <w:r w:rsidRPr="00D62B40">
        <w:rPr>
          <w:color w:val="FF0000"/>
        </w:rPr>
        <w:t>pulse</w:t>
      </w:r>
      <w:proofErr w:type="spellEnd"/>
      <w:r w:rsidRPr="00D62B40">
        <w:rPr>
          <w:color w:val="FF0000"/>
        </w:rPr>
        <w:t xml:space="preserve">, </w:t>
      </w:r>
      <w:proofErr w:type="spellStart"/>
      <w:r w:rsidRPr="00D62B40">
        <w:rPr>
          <w:color w:val="FF0000"/>
        </w:rPr>
        <w:t>Long</w:t>
      </w:r>
      <w:proofErr w:type="spellEnd"/>
      <w:r w:rsidRPr="00D62B40">
        <w:rPr>
          <w:color w:val="FF0000"/>
        </w:rPr>
        <w:t xml:space="preserve"> </w:t>
      </w:r>
      <w:proofErr w:type="spellStart"/>
      <w:r w:rsidRPr="00D62B40">
        <w:rPr>
          <w:color w:val="FF0000"/>
        </w:rPr>
        <w:t>pulse</w:t>
      </w:r>
      <w:proofErr w:type="spellEnd"/>
      <w:r w:rsidRPr="00D62B40">
        <w:rPr>
          <w:color w:val="FF0000"/>
        </w:rPr>
        <w:t xml:space="preserve">, Persistent. Tipul de calificator a comenzii trebuie sa fie identic cu cel a comenzii echivalente din IED (slave). În cazul în care modelul de control setat în IED  nu este cunoscut se utilizează opțiunea </w:t>
      </w:r>
      <w:proofErr w:type="spellStart"/>
      <w:r w:rsidRPr="00D62B40">
        <w:rPr>
          <w:color w:val="FF0000"/>
        </w:rPr>
        <w:t>Any</w:t>
      </w:r>
      <w:proofErr w:type="spellEnd"/>
      <w:r w:rsidRPr="00D62B40">
        <w:rPr>
          <w:color w:val="FF0000"/>
        </w:rPr>
        <w:t xml:space="preserve">. </w:t>
      </w:r>
      <w:r w:rsidRPr="00D62B40">
        <w:rPr>
          <w:b/>
          <w:bCs/>
          <w:color w:val="FF0000"/>
        </w:rPr>
        <w:t xml:space="preserve">Acest câmp nu este utilizat in cazul comozilor de tip </w:t>
      </w:r>
      <w:proofErr w:type="spellStart"/>
      <w:r w:rsidRPr="00D62B40">
        <w:rPr>
          <w:b/>
          <w:bCs/>
          <w:color w:val="FF0000"/>
        </w:rPr>
        <w:t>setpoint</w:t>
      </w:r>
      <w:proofErr w:type="spellEnd"/>
      <w:r w:rsidRPr="00D62B40">
        <w:rPr>
          <w:b/>
          <w:bCs/>
          <w:color w:val="FF0000"/>
        </w:rPr>
        <w:t>.</w:t>
      </w:r>
    </w:p>
    <w:p w14:paraId="55AEB396" w14:textId="674BBCE4" w:rsidR="00CB38B4" w:rsidRDefault="00CB38B4" w:rsidP="00CB38B4">
      <w:pPr>
        <w:pStyle w:val="Titlu2"/>
        <w:numPr>
          <w:ilvl w:val="1"/>
          <w:numId w:val="22"/>
        </w:numPr>
        <w:ind w:left="1" w:hanging="3"/>
        <w:rPr>
          <w:color w:val="000000" w:themeColor="text1"/>
        </w:rPr>
      </w:pPr>
      <w:r w:rsidRPr="00CB38B4">
        <w:rPr>
          <w:color w:val="000000" w:themeColor="text1"/>
        </w:rPr>
        <w:t>MQTT</w:t>
      </w:r>
    </w:p>
    <w:p w14:paraId="04C262A1" w14:textId="0C8E8823" w:rsidR="008F7B0B" w:rsidRDefault="008F7B0B" w:rsidP="008F7B0B">
      <w:pPr>
        <w:pStyle w:val="Titlu3"/>
        <w:numPr>
          <w:ilvl w:val="2"/>
          <w:numId w:val="22"/>
        </w:numPr>
        <w:ind w:left="1" w:hanging="3"/>
        <w:rPr>
          <w:color w:val="FF0000"/>
        </w:rPr>
      </w:pPr>
      <w:r w:rsidRPr="00D62B40">
        <w:rPr>
          <w:color w:val="FF0000"/>
        </w:rPr>
        <w:t>Configurare generală a canalului de comunicație</w:t>
      </w:r>
    </w:p>
    <w:p w14:paraId="75F9A891" w14:textId="023291B0" w:rsidR="008F7B0B" w:rsidRPr="008F7B0B" w:rsidRDefault="008F7B0B" w:rsidP="008F7B0B">
      <w:pPr>
        <w:spacing w:line="240" w:lineRule="auto"/>
        <w:ind w:leftChars="0" w:left="0" w:firstLineChars="0" w:hanging="2"/>
        <w:rPr>
          <w:color w:val="FF0000"/>
        </w:rPr>
      </w:pPr>
      <w:r w:rsidRPr="008F7B0B">
        <w:rPr>
          <w:color w:val="FF0000"/>
        </w:rPr>
        <w:t>După adăugarea unui nou IED si configurarea conform descrierii din secțiunea 4.2, vom avea disponibile pentru a fi editate informațiile de mai jos.</w:t>
      </w:r>
    </w:p>
    <w:p w14:paraId="37AAE470" w14:textId="7FF06B6B" w:rsidR="008F7B0B" w:rsidRPr="008F7B0B" w:rsidRDefault="008F7B0B" w:rsidP="008F7B0B">
      <w:pPr>
        <w:ind w:left="0" w:hanging="2"/>
      </w:pPr>
      <w:r>
        <w:rPr>
          <w:noProof/>
        </w:rPr>
        <w:lastRenderedPageBreak/>
        <w:drawing>
          <wp:inline distT="0" distB="0" distL="0" distR="0" wp14:anchorId="4555ED8B" wp14:editId="20EA2C66">
            <wp:extent cx="5878195" cy="3512185"/>
            <wp:effectExtent l="0" t="0" r="8255" b="0"/>
            <wp:docPr id="131179132" name="Imagine 1" descr="O imagine care conține text, captură de ecran, număr,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9132" name="Imagine 1" descr="O imagine care conține text, captură de ecran, număr, Font&#10;&#10;Descriere generată automat"/>
                    <pic:cNvPicPr/>
                  </pic:nvPicPr>
                  <pic:blipFill>
                    <a:blip r:embed="rId71"/>
                    <a:stretch>
                      <a:fillRect/>
                    </a:stretch>
                  </pic:blipFill>
                  <pic:spPr>
                    <a:xfrm>
                      <a:off x="0" y="0"/>
                      <a:ext cx="5878195" cy="3512185"/>
                    </a:xfrm>
                    <a:prstGeom prst="rect">
                      <a:avLst/>
                    </a:prstGeom>
                  </pic:spPr>
                </pic:pic>
              </a:graphicData>
            </a:graphic>
          </wp:inline>
        </w:drawing>
      </w:r>
    </w:p>
    <w:p w14:paraId="517738FE" w14:textId="14D347E3" w:rsidR="008F7B0B" w:rsidRDefault="008F7B0B" w:rsidP="008F7B0B">
      <w:pPr>
        <w:spacing w:line="240" w:lineRule="auto"/>
        <w:ind w:left="0" w:hanging="2"/>
        <w:rPr>
          <w:color w:val="FF0000"/>
        </w:rPr>
      </w:pPr>
      <w:proofErr w:type="spellStart"/>
      <w:r>
        <w:rPr>
          <w:b/>
          <w:color w:val="FF0000"/>
        </w:rPr>
        <w:t>Equipment</w:t>
      </w:r>
      <w:proofErr w:type="spellEnd"/>
      <w:r>
        <w:rPr>
          <w:b/>
          <w:color w:val="FF0000"/>
        </w:rPr>
        <w:t xml:space="preserve"> </w:t>
      </w:r>
      <w:proofErr w:type="spellStart"/>
      <w:r>
        <w:rPr>
          <w:b/>
          <w:color w:val="FF0000"/>
        </w:rPr>
        <w:t>Name</w:t>
      </w:r>
      <w:proofErr w:type="spellEnd"/>
      <w:r w:rsidRPr="00D62B40">
        <w:rPr>
          <w:color w:val="FF0000"/>
        </w:rPr>
        <w:t xml:space="preserve"> - denumirea </w:t>
      </w:r>
      <w:r>
        <w:rPr>
          <w:color w:val="FF0000"/>
        </w:rPr>
        <w:t>masterului</w:t>
      </w:r>
      <w:r w:rsidRPr="00D62B40">
        <w:rPr>
          <w:color w:val="FF0000"/>
        </w:rPr>
        <w:t xml:space="preserve"> de comunicație</w:t>
      </w:r>
      <w:r>
        <w:rPr>
          <w:color w:val="FF0000"/>
        </w:rPr>
        <w:t xml:space="preserve"> MQTT</w:t>
      </w:r>
      <w:r w:rsidRPr="00D62B40">
        <w:rPr>
          <w:color w:val="FF0000"/>
        </w:rPr>
        <w:t>. Nu afectează comunicația cu dispozitivele ajutând la organizarea informațiilor</w:t>
      </w:r>
      <w:r>
        <w:rPr>
          <w:color w:val="FF0000"/>
        </w:rPr>
        <w:t>;</w:t>
      </w:r>
    </w:p>
    <w:p w14:paraId="3B7E283F" w14:textId="007E80A1" w:rsidR="008F7B0B" w:rsidRPr="00D62B40" w:rsidRDefault="008F7B0B" w:rsidP="008F7B0B">
      <w:pPr>
        <w:spacing w:line="240" w:lineRule="auto"/>
        <w:ind w:left="0" w:hanging="2"/>
        <w:rPr>
          <w:color w:val="FF0000"/>
        </w:rPr>
      </w:pPr>
      <w:proofErr w:type="spellStart"/>
      <w:r>
        <w:rPr>
          <w:b/>
          <w:color w:val="FF0000"/>
        </w:rPr>
        <w:t>Equipment</w:t>
      </w:r>
      <w:proofErr w:type="spellEnd"/>
      <w:r>
        <w:rPr>
          <w:b/>
          <w:color w:val="FF0000"/>
        </w:rPr>
        <w:t xml:space="preserve"> </w:t>
      </w:r>
      <w:proofErr w:type="spellStart"/>
      <w:r>
        <w:rPr>
          <w:b/>
          <w:color w:val="FF0000"/>
        </w:rPr>
        <w:t>Description</w:t>
      </w:r>
      <w:proofErr w:type="spellEnd"/>
      <w:r w:rsidRPr="00D62B40">
        <w:rPr>
          <w:color w:val="FF0000"/>
        </w:rPr>
        <w:t xml:space="preserve"> - denumirea </w:t>
      </w:r>
      <w:r>
        <w:rPr>
          <w:color w:val="FF0000"/>
        </w:rPr>
        <w:t>masterului</w:t>
      </w:r>
      <w:r w:rsidRPr="00D62B40">
        <w:rPr>
          <w:color w:val="FF0000"/>
        </w:rPr>
        <w:t xml:space="preserve"> de comunicație</w:t>
      </w:r>
      <w:r>
        <w:rPr>
          <w:color w:val="FF0000"/>
        </w:rPr>
        <w:t xml:space="preserve"> MQTT</w:t>
      </w:r>
      <w:r w:rsidRPr="00D62B40">
        <w:rPr>
          <w:color w:val="FF0000"/>
        </w:rPr>
        <w:t>. Nu afectează comunicația cu dispozitivele ajutând la organizarea informațiilor.</w:t>
      </w:r>
    </w:p>
    <w:p w14:paraId="65D2470C" w14:textId="43CFD9EA" w:rsidR="008F7B0B" w:rsidRPr="00D62B40" w:rsidRDefault="008F7B0B" w:rsidP="008F7B0B">
      <w:pPr>
        <w:spacing w:line="240" w:lineRule="auto"/>
        <w:ind w:left="0" w:hanging="2"/>
        <w:rPr>
          <w:color w:val="FF0000"/>
        </w:rPr>
      </w:pPr>
      <w:r>
        <w:rPr>
          <w:b/>
          <w:color w:val="FF0000"/>
        </w:rPr>
        <w:t>Broker</w:t>
      </w:r>
      <w:r w:rsidRPr="00D62B40">
        <w:rPr>
          <w:color w:val="FF0000"/>
        </w:rPr>
        <w:t xml:space="preserve"> : Adresa IP a </w:t>
      </w:r>
      <w:r>
        <w:rPr>
          <w:color w:val="FF0000"/>
        </w:rPr>
        <w:t xml:space="preserve">broker-ului MQTT In cazul in care pe echipamentul pe care </w:t>
      </w:r>
      <w:proofErr w:type="spellStart"/>
      <w:r>
        <w:rPr>
          <w:color w:val="FF0000"/>
        </w:rPr>
        <w:t>ruleaza</w:t>
      </w:r>
      <w:proofErr w:type="spellEnd"/>
      <w:r>
        <w:rPr>
          <w:color w:val="FF0000"/>
        </w:rPr>
        <w:t xml:space="preserve"> ES200, exista instalat si un broker de MQTT se va seta adresa IP interna a acestuia. In cazul utilizării unei echipament CISCO cu OS </w:t>
      </w:r>
      <w:proofErr w:type="spellStart"/>
      <w:r>
        <w:rPr>
          <w:color w:val="FF0000"/>
        </w:rPr>
        <w:t>IoS</w:t>
      </w:r>
      <w:proofErr w:type="spellEnd"/>
      <w:r>
        <w:rPr>
          <w:color w:val="FF0000"/>
        </w:rPr>
        <w:t>/</w:t>
      </w:r>
      <w:proofErr w:type="spellStart"/>
      <w:r>
        <w:rPr>
          <w:color w:val="FF0000"/>
        </w:rPr>
        <w:t>IoX</w:t>
      </w:r>
      <w:proofErr w:type="spellEnd"/>
      <w:r>
        <w:rPr>
          <w:color w:val="FF0000"/>
        </w:rPr>
        <w:t xml:space="preserve"> pe care rulează si un broker de MQTT de obicei adresa acestuia va fi setata 192.168.2.3</w:t>
      </w:r>
      <w:r w:rsidRPr="00D62B40">
        <w:rPr>
          <w:color w:val="FF0000"/>
        </w:rPr>
        <w:t>;</w:t>
      </w:r>
    </w:p>
    <w:p w14:paraId="4EFC7FA9" w14:textId="38D14BEF" w:rsidR="008F7B0B" w:rsidRDefault="008F7B0B" w:rsidP="008F7B0B">
      <w:pPr>
        <w:spacing w:line="240" w:lineRule="auto"/>
        <w:ind w:left="0" w:hanging="2"/>
        <w:rPr>
          <w:color w:val="FF0000"/>
        </w:rPr>
      </w:pPr>
      <w:r w:rsidRPr="00D62B40">
        <w:rPr>
          <w:b/>
          <w:color w:val="FF0000"/>
        </w:rPr>
        <w:t>Port</w:t>
      </w:r>
      <w:r w:rsidRPr="00D62B40">
        <w:rPr>
          <w:color w:val="FF0000"/>
        </w:rPr>
        <w:t xml:space="preserve"> : portul TCP prin care se realizează comunicația </w:t>
      </w:r>
      <w:r>
        <w:rPr>
          <w:color w:val="FF0000"/>
        </w:rPr>
        <w:t>MQTT</w:t>
      </w:r>
      <w:r w:rsidRPr="00D62B40">
        <w:rPr>
          <w:color w:val="FF0000"/>
        </w:rPr>
        <w:t xml:space="preserve"> cu </w:t>
      </w:r>
      <w:r>
        <w:rPr>
          <w:color w:val="FF0000"/>
        </w:rPr>
        <w:t>clienții de MQTT</w:t>
      </w:r>
      <w:r w:rsidRPr="00D62B40">
        <w:rPr>
          <w:color w:val="FF0000"/>
        </w:rPr>
        <w:t xml:space="preserve"> (</w:t>
      </w:r>
      <w:r>
        <w:rPr>
          <w:color w:val="FF0000"/>
        </w:rPr>
        <w:t>1883</w:t>
      </w:r>
      <w:r w:rsidRPr="00D62B40">
        <w:rPr>
          <w:color w:val="FF0000"/>
        </w:rPr>
        <w:t>)</w:t>
      </w:r>
      <w:r>
        <w:rPr>
          <w:color w:val="FF0000"/>
        </w:rPr>
        <w:t>;</w:t>
      </w:r>
    </w:p>
    <w:p w14:paraId="47957507" w14:textId="50D4DAFE" w:rsidR="008F7B0B" w:rsidRDefault="008F7B0B" w:rsidP="008F7B0B">
      <w:pPr>
        <w:spacing w:line="240" w:lineRule="auto"/>
        <w:ind w:left="0" w:hanging="2"/>
        <w:rPr>
          <w:color w:val="FF0000"/>
        </w:rPr>
      </w:pPr>
      <w:proofErr w:type="spellStart"/>
      <w:r>
        <w:rPr>
          <w:color w:val="FF0000"/>
        </w:rPr>
        <w:t>User&amp;Pass</w:t>
      </w:r>
      <w:proofErr w:type="spellEnd"/>
      <w:r>
        <w:rPr>
          <w:color w:val="FF0000"/>
        </w:rPr>
        <w:t xml:space="preserve"> – </w:t>
      </w:r>
      <w:proofErr w:type="spellStart"/>
      <w:r>
        <w:rPr>
          <w:color w:val="FF0000"/>
        </w:rPr>
        <w:t>user</w:t>
      </w:r>
      <w:proofErr w:type="spellEnd"/>
      <w:r>
        <w:rPr>
          <w:color w:val="FF0000"/>
        </w:rPr>
        <w:t xml:space="preserve"> si parola de acces pentru broker-</w:t>
      </w:r>
      <w:proofErr w:type="spellStart"/>
      <w:r>
        <w:rPr>
          <w:color w:val="FF0000"/>
        </w:rPr>
        <w:t>ul</w:t>
      </w:r>
      <w:proofErr w:type="spellEnd"/>
      <w:r>
        <w:rPr>
          <w:color w:val="FF0000"/>
        </w:rPr>
        <w:t xml:space="preserve"> de MQTT daca acesta are setate </w:t>
      </w:r>
      <w:proofErr w:type="spellStart"/>
      <w:r>
        <w:rPr>
          <w:color w:val="FF0000"/>
        </w:rPr>
        <w:t>credentiale</w:t>
      </w:r>
      <w:proofErr w:type="spellEnd"/>
      <w:r>
        <w:rPr>
          <w:color w:val="FF0000"/>
        </w:rPr>
        <w:t>;</w:t>
      </w:r>
    </w:p>
    <w:p w14:paraId="4FEF9897" w14:textId="68A7F0BD" w:rsidR="008F7B0B" w:rsidRDefault="008F7B0B" w:rsidP="008F7B0B">
      <w:pPr>
        <w:spacing w:line="240" w:lineRule="auto"/>
        <w:ind w:left="0" w:hanging="2"/>
        <w:rPr>
          <w:color w:val="FF0000"/>
        </w:rPr>
      </w:pPr>
      <w:proofErr w:type="spellStart"/>
      <w:r>
        <w:rPr>
          <w:color w:val="FF0000"/>
        </w:rPr>
        <w:t>QoS</w:t>
      </w:r>
      <w:proofErr w:type="spellEnd"/>
      <w:r>
        <w:rPr>
          <w:color w:val="FF0000"/>
        </w:rPr>
        <w:t xml:space="preserve"> – quality of service </w:t>
      </w:r>
      <w:proofErr w:type="spellStart"/>
      <w:r>
        <w:rPr>
          <w:color w:val="FF0000"/>
        </w:rPr>
        <w:t>pt</w:t>
      </w:r>
      <w:proofErr w:type="spellEnd"/>
      <w:r>
        <w:rPr>
          <w:color w:val="FF0000"/>
        </w:rPr>
        <w:t xml:space="preserve"> MQTT</w:t>
      </w:r>
      <w:r w:rsidR="0043250A">
        <w:rPr>
          <w:color w:val="FF0000"/>
        </w:rPr>
        <w:t xml:space="preserve"> – nivelul de certitudine pentru livrarea unui mesaj. Acest parametru trebuie setat identic pe ambii parteneri de comunicație. Recomandam utilizarea valorii 0 – clientul nu așteaptă confirmarea de primire de la destinatar;</w:t>
      </w:r>
    </w:p>
    <w:p w14:paraId="5217D916" w14:textId="53F591AF" w:rsidR="0043250A" w:rsidRDefault="0043250A" w:rsidP="008F7B0B">
      <w:pPr>
        <w:spacing w:line="240" w:lineRule="auto"/>
        <w:ind w:left="0" w:hanging="2"/>
        <w:rPr>
          <w:color w:val="FF0000"/>
        </w:rPr>
      </w:pPr>
      <w:proofErr w:type="spellStart"/>
      <w:r>
        <w:rPr>
          <w:color w:val="FF0000"/>
        </w:rPr>
        <w:t>KeepAlive</w:t>
      </w:r>
      <w:proofErr w:type="spellEnd"/>
      <w:r>
        <w:rPr>
          <w:color w:val="FF0000"/>
        </w:rPr>
        <w:t xml:space="preserve"> – timpul de așteptare a unui răspuns din partea broker-ului înainte de a se considera ca </w:t>
      </w:r>
      <w:r w:rsidR="004B039F">
        <w:rPr>
          <w:color w:val="FF0000"/>
        </w:rPr>
        <w:t xml:space="preserve">legătura cu acesta este </w:t>
      </w:r>
      <w:proofErr w:type="spellStart"/>
      <w:r w:rsidR="004B039F">
        <w:rPr>
          <w:color w:val="FF0000"/>
        </w:rPr>
        <w:t>intrerupta</w:t>
      </w:r>
      <w:proofErr w:type="spellEnd"/>
      <w:r>
        <w:rPr>
          <w:color w:val="FF0000"/>
        </w:rPr>
        <w:t>;</w:t>
      </w:r>
    </w:p>
    <w:p w14:paraId="04510178" w14:textId="0EE2BE78" w:rsidR="004B039F" w:rsidRDefault="004B039F" w:rsidP="004B039F">
      <w:pPr>
        <w:tabs>
          <w:tab w:val="left" w:pos="7395"/>
        </w:tabs>
        <w:spacing w:line="240" w:lineRule="auto"/>
        <w:ind w:left="0" w:hanging="2"/>
        <w:rPr>
          <w:color w:val="FF0000"/>
        </w:rPr>
      </w:pPr>
      <w:proofErr w:type="spellStart"/>
      <w:r>
        <w:rPr>
          <w:color w:val="FF0000"/>
        </w:rPr>
        <w:t>ReceiveTopic</w:t>
      </w:r>
      <w:proofErr w:type="spellEnd"/>
      <w:r>
        <w:rPr>
          <w:color w:val="FF0000"/>
        </w:rPr>
        <w:t xml:space="preserve"> – Descrierea topic-ului clientului prin care se recepționează date;</w:t>
      </w:r>
      <w:r>
        <w:rPr>
          <w:color w:val="FF0000"/>
        </w:rPr>
        <w:tab/>
      </w:r>
    </w:p>
    <w:p w14:paraId="5BDB20F1" w14:textId="689EC4FA" w:rsidR="004B039F" w:rsidRDefault="004B039F" w:rsidP="004B039F">
      <w:pPr>
        <w:tabs>
          <w:tab w:val="left" w:pos="7395"/>
        </w:tabs>
        <w:spacing w:line="240" w:lineRule="auto"/>
        <w:ind w:left="0" w:hanging="2"/>
        <w:rPr>
          <w:color w:val="FF0000"/>
        </w:rPr>
      </w:pPr>
      <w:proofErr w:type="spellStart"/>
      <w:r>
        <w:rPr>
          <w:color w:val="FF0000"/>
        </w:rPr>
        <w:t>Plugin</w:t>
      </w:r>
      <w:proofErr w:type="spellEnd"/>
      <w:r>
        <w:rPr>
          <w:color w:val="FF0000"/>
        </w:rPr>
        <w:t xml:space="preserve"> – </w:t>
      </w:r>
      <w:r w:rsidR="00681F36">
        <w:rPr>
          <w:color w:val="FF0000"/>
        </w:rPr>
        <w:t>poți</w:t>
      </w:r>
      <w:r>
        <w:rPr>
          <w:color w:val="FF0000"/>
        </w:rPr>
        <w:t xml:space="preserve"> fi utilizate diferite tipuri de implementări </w:t>
      </w:r>
      <w:proofErr w:type="spellStart"/>
      <w:r>
        <w:rPr>
          <w:color w:val="FF0000"/>
        </w:rPr>
        <w:t>custom</w:t>
      </w:r>
      <w:proofErr w:type="spellEnd"/>
      <w:r>
        <w:rPr>
          <w:color w:val="FF0000"/>
        </w:rPr>
        <w:t xml:space="preserve"> de MQTT (</w:t>
      </w:r>
      <w:proofErr w:type="spellStart"/>
      <w:r>
        <w:rPr>
          <w:color w:val="FF0000"/>
        </w:rPr>
        <w:t>Sparkplug</w:t>
      </w:r>
      <w:proofErr w:type="spellEnd"/>
      <w:r>
        <w:rPr>
          <w:color w:val="FF0000"/>
        </w:rPr>
        <w:t xml:space="preserve">, </w:t>
      </w:r>
      <w:proofErr w:type="spellStart"/>
      <w:r>
        <w:rPr>
          <w:color w:val="FF0000"/>
        </w:rPr>
        <w:t>Veribox</w:t>
      </w:r>
      <w:proofErr w:type="spellEnd"/>
      <w:r>
        <w:rPr>
          <w:color w:val="FF0000"/>
        </w:rPr>
        <w:t xml:space="preserve"> sau </w:t>
      </w:r>
      <w:proofErr w:type="spellStart"/>
      <w:r>
        <w:rPr>
          <w:color w:val="FF0000"/>
        </w:rPr>
        <w:t>default</w:t>
      </w:r>
      <w:proofErr w:type="spellEnd"/>
      <w:r>
        <w:rPr>
          <w:color w:val="FF0000"/>
        </w:rPr>
        <w:t>).</w:t>
      </w:r>
    </w:p>
    <w:p w14:paraId="5EE613B4" w14:textId="77777777" w:rsidR="00392BA6" w:rsidRDefault="00392BA6" w:rsidP="004B039F">
      <w:pPr>
        <w:tabs>
          <w:tab w:val="left" w:pos="7395"/>
        </w:tabs>
        <w:spacing w:line="240" w:lineRule="auto"/>
        <w:ind w:left="0" w:hanging="2"/>
        <w:rPr>
          <w:color w:val="FF0000"/>
        </w:rPr>
      </w:pPr>
    </w:p>
    <w:p w14:paraId="3E3A626B" w14:textId="0D2847F6" w:rsidR="004B039F" w:rsidRDefault="00392BA6" w:rsidP="008F7B0B">
      <w:pPr>
        <w:pStyle w:val="Titlu3"/>
        <w:numPr>
          <w:ilvl w:val="2"/>
          <w:numId w:val="22"/>
        </w:numPr>
        <w:spacing w:line="240" w:lineRule="auto"/>
        <w:ind w:left="1" w:hanging="3"/>
        <w:rPr>
          <w:color w:val="FF0000"/>
        </w:rPr>
      </w:pPr>
      <w:r w:rsidRPr="005F0E62">
        <w:rPr>
          <w:color w:val="FF0000"/>
        </w:rPr>
        <w:lastRenderedPageBreak/>
        <w:t>Adăugarea mărimilor digitale simple</w:t>
      </w:r>
      <w:r w:rsidR="005F0E62" w:rsidRPr="005F0E62">
        <w:rPr>
          <w:color w:val="FF0000"/>
        </w:rPr>
        <w:t xml:space="preserve">( mărimi </w:t>
      </w:r>
      <w:proofErr w:type="spellStart"/>
      <w:r w:rsidR="005F0E62" w:rsidRPr="005F0E62">
        <w:rPr>
          <w:color w:val="FF0000"/>
        </w:rPr>
        <w:t>boolene</w:t>
      </w:r>
      <w:proofErr w:type="spellEnd"/>
      <w:r w:rsidR="005F0E62" w:rsidRPr="005F0E62">
        <w:rPr>
          <w:color w:val="FF0000"/>
        </w:rPr>
        <w:t>)</w:t>
      </w:r>
      <w:r w:rsidRPr="005F0E62">
        <w:rPr>
          <w:color w:val="FF0000"/>
        </w:rPr>
        <w:t xml:space="preserve"> </w:t>
      </w:r>
    </w:p>
    <w:p w14:paraId="7C2CAF3E" w14:textId="5C09E7E1" w:rsidR="00450650" w:rsidRPr="00450650" w:rsidRDefault="00450650" w:rsidP="00450650">
      <w:pPr>
        <w:ind w:left="0" w:hanging="2"/>
        <w:rPr>
          <w:color w:val="FF0000"/>
        </w:rPr>
      </w:pPr>
      <w:r w:rsidRPr="00450650">
        <w:rPr>
          <w:color w:val="FF0000"/>
        </w:rPr>
        <w:t xml:space="preserve">Acestea sunt completate in secțiunea </w:t>
      </w:r>
      <w:proofErr w:type="spellStart"/>
      <w:r w:rsidRPr="00450650">
        <w:rPr>
          <w:b/>
          <w:bCs/>
          <w:color w:val="FF0000"/>
        </w:rPr>
        <w:t>Json</w:t>
      </w:r>
      <w:proofErr w:type="spellEnd"/>
      <w:r w:rsidRPr="00450650">
        <w:rPr>
          <w:b/>
          <w:bCs/>
          <w:color w:val="FF0000"/>
        </w:rPr>
        <w:t xml:space="preserve"> Boolean</w:t>
      </w:r>
      <w:r w:rsidRPr="00450650">
        <w:rPr>
          <w:color w:val="FF0000"/>
        </w:rPr>
        <w:t xml:space="preserve"> aferent Masterului de MQTT in </w:t>
      </w:r>
      <w:proofErr w:type="spellStart"/>
      <w:r w:rsidRPr="00450650">
        <w:rPr>
          <w:color w:val="FF0000"/>
        </w:rPr>
        <w:t>Dashboard</w:t>
      </w:r>
      <w:proofErr w:type="spellEnd"/>
      <w:r w:rsidRPr="00450650">
        <w:rPr>
          <w:color w:val="FF0000"/>
        </w:rPr>
        <w:t>.</w:t>
      </w:r>
    </w:p>
    <w:p w14:paraId="08E0D28C" w14:textId="73F0BFC2" w:rsidR="005F0E62" w:rsidRPr="005F0E62" w:rsidRDefault="005F0E62" w:rsidP="005F0E62">
      <w:pPr>
        <w:widowControl w:val="0"/>
        <w:tabs>
          <w:tab w:val="left" w:pos="360"/>
        </w:tabs>
        <w:spacing w:before="20" w:after="20" w:line="240" w:lineRule="auto"/>
        <w:ind w:leftChars="0" w:left="0" w:firstLineChars="0" w:hanging="2"/>
        <w:rPr>
          <w:rFonts w:ascii="Calibri" w:eastAsia="Calibri" w:hAnsi="Calibri" w:cs="Calibri"/>
          <w:color w:val="FF0000"/>
          <w:sz w:val="24"/>
          <w:szCs w:val="24"/>
        </w:rPr>
      </w:pPr>
      <w:proofErr w:type="spellStart"/>
      <w:r w:rsidRPr="005F0E62">
        <w:rPr>
          <w:rFonts w:ascii="Calibri" w:eastAsia="Calibri" w:hAnsi="Calibri" w:cs="Calibri"/>
          <w:b/>
          <w:color w:val="FF0000"/>
          <w:sz w:val="24"/>
          <w:szCs w:val="24"/>
        </w:rPr>
        <w:t>Address</w:t>
      </w:r>
      <w:proofErr w:type="spellEnd"/>
      <w:r w:rsidRPr="005F0E62">
        <w:rPr>
          <w:rFonts w:ascii="Calibri" w:eastAsia="Calibri" w:hAnsi="Calibri" w:cs="Calibri"/>
          <w:color w:val="FF0000"/>
          <w:sz w:val="24"/>
          <w:szCs w:val="24"/>
        </w:rPr>
        <w:t xml:space="preserve">  – Adresa </w:t>
      </w:r>
      <w:r>
        <w:rPr>
          <w:rFonts w:ascii="Calibri" w:eastAsia="Calibri" w:hAnsi="Calibri" w:cs="Calibri"/>
          <w:color w:val="FF0000"/>
          <w:sz w:val="24"/>
          <w:szCs w:val="24"/>
        </w:rPr>
        <w:t xml:space="preserve">interna a ES200 a </w:t>
      </w:r>
      <w:proofErr w:type="spellStart"/>
      <w:r>
        <w:rPr>
          <w:rFonts w:ascii="Calibri" w:eastAsia="Calibri" w:hAnsi="Calibri" w:cs="Calibri"/>
          <w:color w:val="FF0000"/>
          <w:sz w:val="24"/>
          <w:szCs w:val="24"/>
        </w:rPr>
        <w:t>informatiei</w:t>
      </w:r>
      <w:proofErr w:type="spellEnd"/>
      <w:r>
        <w:rPr>
          <w:rFonts w:ascii="Calibri" w:eastAsia="Calibri" w:hAnsi="Calibri" w:cs="Calibri"/>
          <w:color w:val="FF0000"/>
          <w:sz w:val="24"/>
          <w:szCs w:val="24"/>
        </w:rPr>
        <w:t xml:space="preserve"> preluate prin MQTT. </w:t>
      </w:r>
      <w:proofErr w:type="spellStart"/>
      <w:r>
        <w:rPr>
          <w:rFonts w:ascii="Calibri" w:eastAsia="Calibri" w:hAnsi="Calibri" w:cs="Calibri"/>
          <w:color w:val="FF0000"/>
          <w:sz w:val="24"/>
          <w:szCs w:val="24"/>
        </w:rPr>
        <w:t>Aceast</w:t>
      </w:r>
      <w:proofErr w:type="spellEnd"/>
      <w:r>
        <w:rPr>
          <w:rFonts w:ascii="Calibri" w:eastAsia="Calibri" w:hAnsi="Calibri" w:cs="Calibri"/>
          <w:color w:val="FF0000"/>
          <w:sz w:val="24"/>
          <w:szCs w:val="24"/>
        </w:rPr>
        <w:t xml:space="preserve"> identificator NU este adresa de protocol specifica MQTT, fiind utilizat doar pentru procesele interne a ES200. Modificare aceștia nu afectează preluarea in ES200 de la </w:t>
      </w:r>
      <w:proofErr w:type="spellStart"/>
      <w:r>
        <w:rPr>
          <w:rFonts w:ascii="Calibri" w:eastAsia="Calibri" w:hAnsi="Calibri" w:cs="Calibri"/>
          <w:color w:val="FF0000"/>
          <w:sz w:val="24"/>
          <w:szCs w:val="24"/>
        </w:rPr>
        <w:t>clientii</w:t>
      </w:r>
      <w:proofErr w:type="spellEnd"/>
      <w:r>
        <w:rPr>
          <w:rFonts w:ascii="Calibri" w:eastAsia="Calibri" w:hAnsi="Calibri" w:cs="Calibri"/>
          <w:color w:val="FF0000"/>
          <w:sz w:val="24"/>
          <w:szCs w:val="24"/>
        </w:rPr>
        <w:t xml:space="preserve"> MQTT (senzori etc) a informațiilor dorite;</w:t>
      </w:r>
    </w:p>
    <w:p w14:paraId="33F9F0C5" w14:textId="77777777" w:rsidR="005F0E62" w:rsidRPr="005F0E62" w:rsidRDefault="005F0E62" w:rsidP="005F0E62">
      <w:pPr>
        <w:widowControl w:val="0"/>
        <w:tabs>
          <w:tab w:val="left" w:pos="360"/>
        </w:tabs>
        <w:spacing w:before="20" w:after="20" w:line="240" w:lineRule="auto"/>
        <w:ind w:leftChars="0" w:left="0" w:firstLineChars="0" w:hanging="2"/>
        <w:rPr>
          <w:rFonts w:ascii="Calibri" w:eastAsia="Calibri" w:hAnsi="Calibri" w:cs="Calibri"/>
          <w:color w:val="FF0000"/>
          <w:sz w:val="24"/>
          <w:szCs w:val="24"/>
        </w:rPr>
      </w:pPr>
      <w:proofErr w:type="spellStart"/>
      <w:r w:rsidRPr="005F0E62">
        <w:rPr>
          <w:rFonts w:ascii="Calibri" w:eastAsia="Calibri" w:hAnsi="Calibri" w:cs="Calibri"/>
          <w:b/>
          <w:color w:val="FF0000"/>
          <w:sz w:val="24"/>
          <w:szCs w:val="24"/>
        </w:rPr>
        <w:t>Description</w:t>
      </w:r>
      <w:proofErr w:type="spellEnd"/>
      <w:r w:rsidRPr="005F0E62">
        <w:rPr>
          <w:rFonts w:ascii="Calibri" w:eastAsia="Calibri" w:hAnsi="Calibri" w:cs="Calibri"/>
          <w:color w:val="FF0000"/>
          <w:sz w:val="24"/>
          <w:szCs w:val="24"/>
        </w:rPr>
        <w:t xml:space="preserve"> – Descrierea detaliată a entității preluate - pentru uz intern(ex: Funcționat protecție maximal treapta 1).</w:t>
      </w:r>
    </w:p>
    <w:p w14:paraId="169679FB" w14:textId="77777777" w:rsidR="005F0E62" w:rsidRPr="005F0E62" w:rsidRDefault="005F0E62" w:rsidP="005F0E62">
      <w:pPr>
        <w:widowControl w:val="0"/>
        <w:tabs>
          <w:tab w:val="left" w:pos="360"/>
        </w:tabs>
        <w:spacing w:before="20" w:after="20" w:line="240" w:lineRule="auto"/>
        <w:ind w:leftChars="0" w:left="0" w:firstLineChars="0" w:hanging="2"/>
        <w:rPr>
          <w:rFonts w:ascii="Calibri" w:eastAsia="Calibri" w:hAnsi="Calibri" w:cs="Calibri"/>
          <w:color w:val="FF0000"/>
          <w:sz w:val="24"/>
          <w:szCs w:val="24"/>
        </w:rPr>
      </w:pPr>
      <w:proofErr w:type="spellStart"/>
      <w:r w:rsidRPr="005F0E62">
        <w:rPr>
          <w:rFonts w:ascii="Calibri" w:eastAsia="Calibri" w:hAnsi="Calibri" w:cs="Calibri"/>
          <w:b/>
          <w:color w:val="FF0000"/>
          <w:sz w:val="24"/>
          <w:szCs w:val="24"/>
        </w:rPr>
        <w:t>Variable</w:t>
      </w:r>
      <w:proofErr w:type="spellEnd"/>
      <w:r w:rsidRPr="005F0E62">
        <w:rPr>
          <w:rFonts w:ascii="Calibri" w:eastAsia="Calibri" w:hAnsi="Calibri" w:cs="Calibri"/>
          <w:b/>
          <w:color w:val="FF0000"/>
          <w:sz w:val="24"/>
          <w:szCs w:val="24"/>
        </w:rPr>
        <w:t xml:space="preserve"> </w:t>
      </w:r>
      <w:proofErr w:type="spellStart"/>
      <w:r w:rsidRPr="005F0E62">
        <w:rPr>
          <w:rFonts w:ascii="Calibri" w:eastAsia="Calibri" w:hAnsi="Calibri" w:cs="Calibri"/>
          <w:b/>
          <w:color w:val="FF0000"/>
          <w:sz w:val="24"/>
          <w:szCs w:val="24"/>
        </w:rPr>
        <w:t>Name</w:t>
      </w:r>
      <w:proofErr w:type="spellEnd"/>
      <w:r w:rsidRPr="005F0E62">
        <w:rPr>
          <w:rFonts w:ascii="Calibri" w:eastAsia="Calibri" w:hAnsi="Calibri" w:cs="Calibri"/>
          <w:color w:val="FF0000"/>
          <w:sz w:val="24"/>
          <w:szCs w:val="24"/>
        </w:rPr>
        <w:t xml:space="preserve"> – Se completează un TAG unic pentru fiecare semnal. Acest TAG va fi identificatorul intern pentru respectivul semnal și va fi utilizat în cadrul proceselor salve si pentru realizarea unor logici de automatizare.</w:t>
      </w:r>
    </w:p>
    <w:p w14:paraId="651736EB" w14:textId="5EA185C2" w:rsidR="005F0E62" w:rsidRDefault="00450650" w:rsidP="00450650">
      <w:pPr>
        <w:ind w:leftChars="0" w:left="0" w:firstLineChars="0" w:hanging="2"/>
        <w:rPr>
          <w:rFonts w:ascii="Calibri" w:eastAsia="Calibri" w:hAnsi="Calibri" w:cs="Calibri"/>
          <w:color w:val="FF0000"/>
          <w:sz w:val="24"/>
          <w:szCs w:val="24"/>
        </w:rPr>
      </w:pPr>
      <w:proofErr w:type="spellStart"/>
      <w:r w:rsidRPr="00270F9E">
        <w:rPr>
          <w:rFonts w:ascii="Calibri" w:eastAsia="Calibri" w:hAnsi="Calibri" w:cs="Calibri"/>
          <w:b/>
          <w:bCs/>
          <w:color w:val="FF0000"/>
          <w:sz w:val="24"/>
          <w:szCs w:val="24"/>
        </w:rPr>
        <w:t>JSONPointer</w:t>
      </w:r>
      <w:proofErr w:type="spellEnd"/>
      <w:r w:rsidR="00270F9E">
        <w:rPr>
          <w:rFonts w:ascii="Calibri" w:eastAsia="Calibri" w:hAnsi="Calibri" w:cs="Calibri"/>
          <w:b/>
          <w:bCs/>
          <w:color w:val="FF0000"/>
          <w:sz w:val="24"/>
          <w:szCs w:val="24"/>
        </w:rPr>
        <w:t xml:space="preserve"> </w:t>
      </w:r>
      <w:r w:rsidR="005F0E62" w:rsidRPr="00450650">
        <w:rPr>
          <w:rFonts w:ascii="Calibri" w:eastAsia="Calibri" w:hAnsi="Calibri" w:cs="Calibri"/>
          <w:color w:val="FF0000"/>
          <w:sz w:val="24"/>
          <w:szCs w:val="24"/>
        </w:rPr>
        <w:t xml:space="preserve">– </w:t>
      </w:r>
      <w:r>
        <w:rPr>
          <w:rFonts w:ascii="Calibri" w:eastAsia="Calibri" w:hAnsi="Calibri" w:cs="Calibri"/>
          <w:color w:val="FF0000"/>
          <w:sz w:val="24"/>
          <w:szCs w:val="24"/>
        </w:rPr>
        <w:t xml:space="preserve">poate fi asociat adresei de protocol MQTT si este sub forma unui </w:t>
      </w:r>
      <w:proofErr w:type="spellStart"/>
      <w:r>
        <w:rPr>
          <w:rFonts w:ascii="Calibri" w:eastAsia="Calibri" w:hAnsi="Calibri" w:cs="Calibri"/>
          <w:color w:val="FF0000"/>
          <w:sz w:val="24"/>
          <w:szCs w:val="24"/>
        </w:rPr>
        <w:t>string</w:t>
      </w:r>
      <w:proofErr w:type="spellEnd"/>
      <w:r>
        <w:rPr>
          <w:rFonts w:ascii="Calibri" w:eastAsia="Calibri" w:hAnsi="Calibri" w:cs="Calibri"/>
          <w:color w:val="FF0000"/>
          <w:sz w:val="24"/>
          <w:szCs w:val="24"/>
        </w:rPr>
        <w:t xml:space="preserve"> formatat astfel /PT/</w:t>
      </w:r>
      <w:proofErr w:type="spellStart"/>
      <w:r>
        <w:rPr>
          <w:rFonts w:ascii="Calibri" w:eastAsia="Calibri" w:hAnsi="Calibri" w:cs="Calibri"/>
          <w:color w:val="FF0000"/>
          <w:sz w:val="24"/>
          <w:szCs w:val="24"/>
        </w:rPr>
        <w:t>senozorX</w:t>
      </w:r>
      <w:proofErr w:type="spellEnd"/>
      <w:r>
        <w:rPr>
          <w:rFonts w:ascii="Calibri" w:eastAsia="Calibri" w:hAnsi="Calibri" w:cs="Calibri"/>
          <w:color w:val="FF0000"/>
          <w:sz w:val="24"/>
          <w:szCs w:val="24"/>
        </w:rPr>
        <w:t>/</w:t>
      </w:r>
      <w:proofErr w:type="spellStart"/>
      <w:r>
        <w:rPr>
          <w:rFonts w:ascii="Calibri" w:eastAsia="Calibri" w:hAnsi="Calibri" w:cs="Calibri"/>
          <w:color w:val="FF0000"/>
          <w:sz w:val="24"/>
          <w:szCs w:val="24"/>
        </w:rPr>
        <w:t>contatctx</w:t>
      </w:r>
      <w:proofErr w:type="spellEnd"/>
      <w:r>
        <w:rPr>
          <w:rFonts w:ascii="Calibri" w:eastAsia="Calibri" w:hAnsi="Calibri" w:cs="Calibri"/>
          <w:color w:val="FF0000"/>
          <w:sz w:val="24"/>
          <w:szCs w:val="24"/>
        </w:rPr>
        <w:t xml:space="preserve">  (ex: /PT10/senzor1/contact1)</w:t>
      </w:r>
    </w:p>
    <w:p w14:paraId="7BE95E23" w14:textId="09282BA4" w:rsidR="00450650" w:rsidRDefault="00450650" w:rsidP="00450650">
      <w:pPr>
        <w:pStyle w:val="Titlu3"/>
        <w:numPr>
          <w:ilvl w:val="2"/>
          <w:numId w:val="22"/>
        </w:numPr>
        <w:spacing w:line="240" w:lineRule="auto"/>
        <w:ind w:left="1" w:hanging="3"/>
        <w:rPr>
          <w:color w:val="FF0000"/>
        </w:rPr>
      </w:pPr>
      <w:r w:rsidRPr="005F0E62">
        <w:rPr>
          <w:color w:val="FF0000"/>
        </w:rPr>
        <w:t xml:space="preserve">Adăugarea mărimilor </w:t>
      </w:r>
      <w:r>
        <w:rPr>
          <w:color w:val="FF0000"/>
        </w:rPr>
        <w:t>analogice (numerice</w:t>
      </w:r>
      <w:r w:rsidR="0094400E">
        <w:rPr>
          <w:color w:val="FF0000"/>
        </w:rPr>
        <w:t>)</w:t>
      </w:r>
    </w:p>
    <w:p w14:paraId="42CD64C5" w14:textId="1293DFB1" w:rsidR="00450650" w:rsidRPr="00450650" w:rsidRDefault="00450650" w:rsidP="00450650">
      <w:pPr>
        <w:ind w:left="0" w:hanging="2"/>
        <w:rPr>
          <w:color w:val="FF0000"/>
        </w:rPr>
      </w:pPr>
      <w:r w:rsidRPr="00450650">
        <w:rPr>
          <w:color w:val="FF0000"/>
        </w:rPr>
        <w:t xml:space="preserve">Acestea sunt completate in secțiunea </w:t>
      </w:r>
      <w:proofErr w:type="spellStart"/>
      <w:r w:rsidRPr="00450650">
        <w:rPr>
          <w:b/>
          <w:bCs/>
          <w:color w:val="FF0000"/>
        </w:rPr>
        <w:t>Json</w:t>
      </w:r>
      <w:proofErr w:type="spellEnd"/>
      <w:r w:rsidRPr="00450650">
        <w:rPr>
          <w:b/>
          <w:bCs/>
          <w:color w:val="FF0000"/>
        </w:rPr>
        <w:t xml:space="preserve"> </w:t>
      </w:r>
      <w:r>
        <w:rPr>
          <w:b/>
          <w:bCs/>
          <w:color w:val="FF0000"/>
        </w:rPr>
        <w:t>Numeric</w:t>
      </w:r>
      <w:r w:rsidRPr="00450650">
        <w:rPr>
          <w:color w:val="FF0000"/>
        </w:rPr>
        <w:t xml:space="preserve"> aferent Masterului de MQTT in </w:t>
      </w:r>
      <w:proofErr w:type="spellStart"/>
      <w:r w:rsidRPr="00450650">
        <w:rPr>
          <w:color w:val="FF0000"/>
        </w:rPr>
        <w:t>Dashboard</w:t>
      </w:r>
      <w:proofErr w:type="spellEnd"/>
      <w:r w:rsidRPr="00450650">
        <w:rPr>
          <w:color w:val="FF0000"/>
        </w:rPr>
        <w:t>.</w:t>
      </w:r>
    </w:p>
    <w:p w14:paraId="5C9FB44E" w14:textId="77777777" w:rsidR="00450650" w:rsidRPr="005F0E62" w:rsidRDefault="00450650" w:rsidP="00450650">
      <w:pPr>
        <w:widowControl w:val="0"/>
        <w:tabs>
          <w:tab w:val="left" w:pos="360"/>
        </w:tabs>
        <w:spacing w:before="20" w:after="20" w:line="240" w:lineRule="auto"/>
        <w:ind w:leftChars="0" w:left="0" w:firstLineChars="0" w:hanging="2"/>
        <w:rPr>
          <w:rFonts w:ascii="Calibri" w:eastAsia="Calibri" w:hAnsi="Calibri" w:cs="Calibri"/>
          <w:color w:val="FF0000"/>
          <w:sz w:val="24"/>
          <w:szCs w:val="24"/>
        </w:rPr>
      </w:pPr>
      <w:proofErr w:type="spellStart"/>
      <w:r w:rsidRPr="005F0E62">
        <w:rPr>
          <w:rFonts w:ascii="Calibri" w:eastAsia="Calibri" w:hAnsi="Calibri" w:cs="Calibri"/>
          <w:b/>
          <w:color w:val="FF0000"/>
          <w:sz w:val="24"/>
          <w:szCs w:val="24"/>
        </w:rPr>
        <w:t>Address</w:t>
      </w:r>
      <w:proofErr w:type="spellEnd"/>
      <w:r w:rsidRPr="005F0E62">
        <w:rPr>
          <w:rFonts w:ascii="Calibri" w:eastAsia="Calibri" w:hAnsi="Calibri" w:cs="Calibri"/>
          <w:color w:val="FF0000"/>
          <w:sz w:val="24"/>
          <w:szCs w:val="24"/>
        </w:rPr>
        <w:t xml:space="preserve">  – Adresa </w:t>
      </w:r>
      <w:r>
        <w:rPr>
          <w:rFonts w:ascii="Calibri" w:eastAsia="Calibri" w:hAnsi="Calibri" w:cs="Calibri"/>
          <w:color w:val="FF0000"/>
          <w:sz w:val="24"/>
          <w:szCs w:val="24"/>
        </w:rPr>
        <w:t xml:space="preserve">interna a ES200 a </w:t>
      </w:r>
      <w:proofErr w:type="spellStart"/>
      <w:r>
        <w:rPr>
          <w:rFonts w:ascii="Calibri" w:eastAsia="Calibri" w:hAnsi="Calibri" w:cs="Calibri"/>
          <w:color w:val="FF0000"/>
          <w:sz w:val="24"/>
          <w:szCs w:val="24"/>
        </w:rPr>
        <w:t>informatiei</w:t>
      </w:r>
      <w:proofErr w:type="spellEnd"/>
      <w:r>
        <w:rPr>
          <w:rFonts w:ascii="Calibri" w:eastAsia="Calibri" w:hAnsi="Calibri" w:cs="Calibri"/>
          <w:color w:val="FF0000"/>
          <w:sz w:val="24"/>
          <w:szCs w:val="24"/>
        </w:rPr>
        <w:t xml:space="preserve"> preluate prin MQTT. </w:t>
      </w:r>
      <w:proofErr w:type="spellStart"/>
      <w:r>
        <w:rPr>
          <w:rFonts w:ascii="Calibri" w:eastAsia="Calibri" w:hAnsi="Calibri" w:cs="Calibri"/>
          <w:color w:val="FF0000"/>
          <w:sz w:val="24"/>
          <w:szCs w:val="24"/>
        </w:rPr>
        <w:t>Aceast</w:t>
      </w:r>
      <w:proofErr w:type="spellEnd"/>
      <w:r>
        <w:rPr>
          <w:rFonts w:ascii="Calibri" w:eastAsia="Calibri" w:hAnsi="Calibri" w:cs="Calibri"/>
          <w:color w:val="FF0000"/>
          <w:sz w:val="24"/>
          <w:szCs w:val="24"/>
        </w:rPr>
        <w:t xml:space="preserve"> identificator NU este adresa de protocol specifica MQTT, fiind utilizat doar pentru procesele interne a ES200. Modificare aceștia nu afectează preluarea in ES200 de la </w:t>
      </w:r>
      <w:proofErr w:type="spellStart"/>
      <w:r>
        <w:rPr>
          <w:rFonts w:ascii="Calibri" w:eastAsia="Calibri" w:hAnsi="Calibri" w:cs="Calibri"/>
          <w:color w:val="FF0000"/>
          <w:sz w:val="24"/>
          <w:szCs w:val="24"/>
        </w:rPr>
        <w:t>clientii</w:t>
      </w:r>
      <w:proofErr w:type="spellEnd"/>
      <w:r>
        <w:rPr>
          <w:rFonts w:ascii="Calibri" w:eastAsia="Calibri" w:hAnsi="Calibri" w:cs="Calibri"/>
          <w:color w:val="FF0000"/>
          <w:sz w:val="24"/>
          <w:szCs w:val="24"/>
        </w:rPr>
        <w:t xml:space="preserve"> MQTT (senzori etc) a informațiilor dorite;</w:t>
      </w:r>
    </w:p>
    <w:p w14:paraId="75D4ECE6" w14:textId="77777777" w:rsidR="00450650" w:rsidRPr="005F0E62" w:rsidRDefault="00450650" w:rsidP="00450650">
      <w:pPr>
        <w:widowControl w:val="0"/>
        <w:tabs>
          <w:tab w:val="left" w:pos="360"/>
        </w:tabs>
        <w:spacing w:before="20" w:after="20" w:line="240" w:lineRule="auto"/>
        <w:ind w:leftChars="0" w:left="0" w:firstLineChars="0" w:hanging="2"/>
        <w:rPr>
          <w:rFonts w:ascii="Calibri" w:eastAsia="Calibri" w:hAnsi="Calibri" w:cs="Calibri"/>
          <w:color w:val="FF0000"/>
          <w:sz w:val="24"/>
          <w:szCs w:val="24"/>
        </w:rPr>
      </w:pPr>
      <w:proofErr w:type="spellStart"/>
      <w:r w:rsidRPr="005F0E62">
        <w:rPr>
          <w:rFonts w:ascii="Calibri" w:eastAsia="Calibri" w:hAnsi="Calibri" w:cs="Calibri"/>
          <w:b/>
          <w:color w:val="FF0000"/>
          <w:sz w:val="24"/>
          <w:szCs w:val="24"/>
        </w:rPr>
        <w:t>Description</w:t>
      </w:r>
      <w:proofErr w:type="spellEnd"/>
      <w:r w:rsidRPr="005F0E62">
        <w:rPr>
          <w:rFonts w:ascii="Calibri" w:eastAsia="Calibri" w:hAnsi="Calibri" w:cs="Calibri"/>
          <w:color w:val="FF0000"/>
          <w:sz w:val="24"/>
          <w:szCs w:val="24"/>
        </w:rPr>
        <w:t xml:space="preserve"> – Descrierea detaliată a entității preluate - pentru uz intern(ex: Funcționat protecție maximal treapta 1).</w:t>
      </w:r>
    </w:p>
    <w:p w14:paraId="04912839" w14:textId="77777777" w:rsidR="00450650" w:rsidRPr="005F0E62" w:rsidRDefault="00450650" w:rsidP="00450650">
      <w:pPr>
        <w:widowControl w:val="0"/>
        <w:tabs>
          <w:tab w:val="left" w:pos="360"/>
        </w:tabs>
        <w:spacing w:before="20" w:after="20" w:line="240" w:lineRule="auto"/>
        <w:ind w:leftChars="0" w:left="0" w:firstLineChars="0" w:hanging="2"/>
        <w:rPr>
          <w:rFonts w:ascii="Calibri" w:eastAsia="Calibri" w:hAnsi="Calibri" w:cs="Calibri"/>
          <w:color w:val="FF0000"/>
          <w:sz w:val="24"/>
          <w:szCs w:val="24"/>
        </w:rPr>
      </w:pPr>
      <w:proofErr w:type="spellStart"/>
      <w:r w:rsidRPr="005F0E62">
        <w:rPr>
          <w:rFonts w:ascii="Calibri" w:eastAsia="Calibri" w:hAnsi="Calibri" w:cs="Calibri"/>
          <w:b/>
          <w:color w:val="FF0000"/>
          <w:sz w:val="24"/>
          <w:szCs w:val="24"/>
        </w:rPr>
        <w:t>Variable</w:t>
      </w:r>
      <w:proofErr w:type="spellEnd"/>
      <w:r w:rsidRPr="005F0E62">
        <w:rPr>
          <w:rFonts w:ascii="Calibri" w:eastAsia="Calibri" w:hAnsi="Calibri" w:cs="Calibri"/>
          <w:b/>
          <w:color w:val="FF0000"/>
          <w:sz w:val="24"/>
          <w:szCs w:val="24"/>
        </w:rPr>
        <w:t xml:space="preserve"> </w:t>
      </w:r>
      <w:proofErr w:type="spellStart"/>
      <w:r w:rsidRPr="005F0E62">
        <w:rPr>
          <w:rFonts w:ascii="Calibri" w:eastAsia="Calibri" w:hAnsi="Calibri" w:cs="Calibri"/>
          <w:b/>
          <w:color w:val="FF0000"/>
          <w:sz w:val="24"/>
          <w:szCs w:val="24"/>
        </w:rPr>
        <w:t>Name</w:t>
      </w:r>
      <w:proofErr w:type="spellEnd"/>
      <w:r w:rsidRPr="005F0E62">
        <w:rPr>
          <w:rFonts w:ascii="Calibri" w:eastAsia="Calibri" w:hAnsi="Calibri" w:cs="Calibri"/>
          <w:color w:val="FF0000"/>
          <w:sz w:val="24"/>
          <w:szCs w:val="24"/>
        </w:rPr>
        <w:t xml:space="preserve"> – Se completează un TAG unic pentru fiecare semnal. Acest TAG va fi identificatorul intern pentru respectivul semnal și va fi utilizat în cadrul proceselor salve si pentru realizarea unor logici de automatizare.</w:t>
      </w:r>
    </w:p>
    <w:p w14:paraId="4FC0BF24" w14:textId="5F6C73C0" w:rsidR="00450650" w:rsidRDefault="00270F9E" w:rsidP="00450650">
      <w:pPr>
        <w:ind w:leftChars="0" w:left="0" w:firstLineChars="0" w:hanging="2"/>
        <w:rPr>
          <w:rFonts w:ascii="Calibri" w:eastAsia="Calibri" w:hAnsi="Calibri" w:cs="Calibri"/>
          <w:color w:val="FF0000"/>
          <w:sz w:val="24"/>
          <w:szCs w:val="24"/>
        </w:rPr>
      </w:pPr>
      <w:proofErr w:type="spellStart"/>
      <w:r>
        <w:rPr>
          <w:rFonts w:ascii="Calibri" w:eastAsia="Calibri" w:hAnsi="Calibri" w:cs="Calibri"/>
          <w:b/>
          <w:bCs/>
          <w:color w:val="FF0000"/>
          <w:sz w:val="24"/>
          <w:szCs w:val="24"/>
        </w:rPr>
        <w:t>J</w:t>
      </w:r>
      <w:r w:rsidR="00450650" w:rsidRPr="00DC0E31">
        <w:rPr>
          <w:rFonts w:ascii="Calibri" w:eastAsia="Calibri" w:hAnsi="Calibri" w:cs="Calibri"/>
          <w:b/>
          <w:bCs/>
          <w:color w:val="FF0000"/>
          <w:sz w:val="24"/>
          <w:szCs w:val="24"/>
        </w:rPr>
        <w:t>SONPointer</w:t>
      </w:r>
      <w:proofErr w:type="spellEnd"/>
      <w:r w:rsidR="00DC0E31">
        <w:rPr>
          <w:rFonts w:ascii="Calibri" w:eastAsia="Calibri" w:hAnsi="Calibri" w:cs="Calibri"/>
          <w:b/>
          <w:bCs/>
          <w:color w:val="FF0000"/>
          <w:sz w:val="24"/>
          <w:szCs w:val="24"/>
        </w:rPr>
        <w:t xml:space="preserve"> </w:t>
      </w:r>
      <w:r w:rsidR="00450650" w:rsidRPr="00450650">
        <w:rPr>
          <w:rFonts w:ascii="Calibri" w:eastAsia="Calibri" w:hAnsi="Calibri" w:cs="Calibri"/>
          <w:color w:val="FF0000"/>
          <w:sz w:val="24"/>
          <w:szCs w:val="24"/>
        </w:rPr>
        <w:t xml:space="preserve">– </w:t>
      </w:r>
      <w:r w:rsidR="00450650">
        <w:rPr>
          <w:rFonts w:ascii="Calibri" w:eastAsia="Calibri" w:hAnsi="Calibri" w:cs="Calibri"/>
          <w:color w:val="FF0000"/>
          <w:sz w:val="24"/>
          <w:szCs w:val="24"/>
        </w:rPr>
        <w:t xml:space="preserve">este asociat adresei de protocol MQTT si este sub forma unui </w:t>
      </w:r>
      <w:proofErr w:type="spellStart"/>
      <w:r w:rsidR="00450650">
        <w:rPr>
          <w:rFonts w:ascii="Calibri" w:eastAsia="Calibri" w:hAnsi="Calibri" w:cs="Calibri"/>
          <w:color w:val="FF0000"/>
          <w:sz w:val="24"/>
          <w:szCs w:val="24"/>
        </w:rPr>
        <w:t>string</w:t>
      </w:r>
      <w:proofErr w:type="spellEnd"/>
      <w:r w:rsidR="00450650">
        <w:rPr>
          <w:rFonts w:ascii="Calibri" w:eastAsia="Calibri" w:hAnsi="Calibri" w:cs="Calibri"/>
          <w:color w:val="FF0000"/>
          <w:sz w:val="24"/>
          <w:szCs w:val="24"/>
        </w:rPr>
        <w:t xml:space="preserve"> formatat astfel /PT/</w:t>
      </w:r>
      <w:proofErr w:type="spellStart"/>
      <w:r w:rsidR="00450650">
        <w:rPr>
          <w:rFonts w:ascii="Calibri" w:eastAsia="Calibri" w:hAnsi="Calibri" w:cs="Calibri"/>
          <w:color w:val="FF0000"/>
          <w:sz w:val="24"/>
          <w:szCs w:val="24"/>
        </w:rPr>
        <w:t>senozorX</w:t>
      </w:r>
      <w:proofErr w:type="spellEnd"/>
      <w:r w:rsidR="00450650">
        <w:rPr>
          <w:rFonts w:ascii="Calibri" w:eastAsia="Calibri" w:hAnsi="Calibri" w:cs="Calibri"/>
          <w:color w:val="FF0000"/>
          <w:sz w:val="24"/>
          <w:szCs w:val="24"/>
        </w:rPr>
        <w:t>/</w:t>
      </w:r>
      <w:proofErr w:type="spellStart"/>
      <w:r w:rsidR="00927317">
        <w:rPr>
          <w:rFonts w:ascii="Calibri" w:eastAsia="Calibri" w:hAnsi="Calibri" w:cs="Calibri"/>
          <w:color w:val="FF0000"/>
          <w:sz w:val="24"/>
          <w:szCs w:val="24"/>
        </w:rPr>
        <w:t>temeratura</w:t>
      </w:r>
      <w:proofErr w:type="spellEnd"/>
      <w:r w:rsidR="00450650">
        <w:rPr>
          <w:rFonts w:ascii="Calibri" w:eastAsia="Calibri" w:hAnsi="Calibri" w:cs="Calibri"/>
          <w:color w:val="FF0000"/>
          <w:sz w:val="24"/>
          <w:szCs w:val="24"/>
        </w:rPr>
        <w:t xml:space="preserve"> (ex: /PT10/senzor1/</w:t>
      </w:r>
      <w:r w:rsidR="00927317">
        <w:rPr>
          <w:rFonts w:ascii="Calibri" w:eastAsia="Calibri" w:hAnsi="Calibri" w:cs="Calibri"/>
          <w:color w:val="FF0000"/>
          <w:sz w:val="24"/>
          <w:szCs w:val="24"/>
        </w:rPr>
        <w:t>temperatura</w:t>
      </w:r>
      <w:r w:rsidR="00450650">
        <w:rPr>
          <w:rFonts w:ascii="Calibri" w:eastAsia="Calibri" w:hAnsi="Calibri" w:cs="Calibri"/>
          <w:color w:val="FF0000"/>
          <w:sz w:val="24"/>
          <w:szCs w:val="24"/>
        </w:rPr>
        <w:t>)</w:t>
      </w:r>
      <w:r w:rsidR="00927317">
        <w:rPr>
          <w:rFonts w:ascii="Calibri" w:eastAsia="Calibri" w:hAnsi="Calibri" w:cs="Calibri"/>
          <w:color w:val="FF0000"/>
          <w:sz w:val="24"/>
          <w:szCs w:val="24"/>
        </w:rPr>
        <w:t>.</w:t>
      </w:r>
    </w:p>
    <w:p w14:paraId="4ABA5D74" w14:textId="0755C6B5" w:rsidR="00242749" w:rsidRPr="00D62B40" w:rsidRDefault="00242749" w:rsidP="00242749">
      <w:pPr>
        <w:pStyle w:val="Titlu2"/>
        <w:numPr>
          <w:ilvl w:val="1"/>
          <w:numId w:val="22"/>
        </w:numPr>
        <w:ind w:left="1" w:hanging="3"/>
        <w:rPr>
          <w:color w:val="FF0000"/>
        </w:rPr>
      </w:pPr>
      <w:r w:rsidRPr="00D62B40">
        <w:rPr>
          <w:color w:val="FF0000"/>
        </w:rPr>
        <w:lastRenderedPageBreak/>
        <w:t>IEC-60870-5-10</w:t>
      </w:r>
      <w:r>
        <w:rPr>
          <w:color w:val="FF0000"/>
        </w:rPr>
        <w:t>1</w:t>
      </w:r>
    </w:p>
    <w:p w14:paraId="6A9FFB03" w14:textId="77777777" w:rsidR="00242749" w:rsidRPr="00D62B40" w:rsidRDefault="00242749" w:rsidP="00242749">
      <w:pPr>
        <w:pStyle w:val="Titlu3"/>
        <w:numPr>
          <w:ilvl w:val="2"/>
          <w:numId w:val="22"/>
        </w:numPr>
        <w:ind w:left="1" w:hanging="3"/>
        <w:rPr>
          <w:color w:val="FF0000"/>
        </w:rPr>
      </w:pPr>
      <w:r w:rsidRPr="00D62B40">
        <w:rPr>
          <w:color w:val="FF0000"/>
        </w:rPr>
        <w:t xml:space="preserve"> Configurare generală a canalului de comunicație</w:t>
      </w:r>
    </w:p>
    <w:p w14:paraId="2AEC06A2" w14:textId="3CE7CE19" w:rsidR="00DC0E31" w:rsidRPr="005F0E62" w:rsidRDefault="00242749" w:rsidP="00450650">
      <w:pPr>
        <w:ind w:leftChars="0" w:left="0" w:firstLineChars="0" w:hanging="2"/>
      </w:pPr>
      <w:r>
        <w:rPr>
          <w:noProof/>
        </w:rPr>
        <w:drawing>
          <wp:inline distT="0" distB="0" distL="0" distR="0" wp14:anchorId="23DA7212" wp14:editId="17129E79">
            <wp:extent cx="5878195" cy="3909695"/>
            <wp:effectExtent l="0" t="0" r="8255" b="0"/>
            <wp:docPr id="897572673" name="Imagine 1" descr="O imagine care conține text, captură de ecran, afișaj,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72673" name="Imagine 1" descr="O imagine care conține text, captură de ecran, afișaj, software&#10;&#10;Descriere generată automat"/>
                    <pic:cNvPicPr/>
                  </pic:nvPicPr>
                  <pic:blipFill>
                    <a:blip r:embed="rId72"/>
                    <a:stretch>
                      <a:fillRect/>
                    </a:stretch>
                  </pic:blipFill>
                  <pic:spPr>
                    <a:xfrm>
                      <a:off x="0" y="0"/>
                      <a:ext cx="5878195" cy="3909695"/>
                    </a:xfrm>
                    <a:prstGeom prst="rect">
                      <a:avLst/>
                    </a:prstGeom>
                  </pic:spPr>
                </pic:pic>
              </a:graphicData>
            </a:graphic>
          </wp:inline>
        </w:drawing>
      </w:r>
    </w:p>
    <w:p w14:paraId="3FF2CAC6" w14:textId="7701A13D" w:rsidR="00242749" w:rsidRDefault="00850EC3" w:rsidP="00242749">
      <w:pPr>
        <w:spacing w:line="240" w:lineRule="auto"/>
        <w:ind w:leftChars="0" w:left="0" w:firstLineChars="0" w:firstLine="0"/>
        <w:rPr>
          <w:color w:val="FF0000"/>
        </w:rPr>
      </w:pPr>
      <w:r>
        <w:rPr>
          <w:color w:val="FF0000"/>
        </w:rPr>
        <w:t>Parametrii</w:t>
      </w:r>
      <w:r w:rsidR="00242749">
        <w:rPr>
          <w:color w:val="FF0000"/>
        </w:rPr>
        <w:t xml:space="preserve"> generali din </w:t>
      </w:r>
      <w:r>
        <w:rPr>
          <w:color w:val="FF0000"/>
        </w:rPr>
        <w:t>configurație</w:t>
      </w:r>
      <w:r w:rsidR="00242749">
        <w:rPr>
          <w:color w:val="FF0000"/>
        </w:rPr>
        <w:t xml:space="preserve"> pentru un Master de IEC-101 din ES200 sunt:</w:t>
      </w:r>
    </w:p>
    <w:p w14:paraId="38E6C5AF" w14:textId="6F7040F5" w:rsidR="00242749" w:rsidRDefault="00242749" w:rsidP="00242749">
      <w:pPr>
        <w:spacing w:line="240" w:lineRule="auto"/>
        <w:ind w:left="0" w:hanging="2"/>
        <w:rPr>
          <w:color w:val="FF0000"/>
        </w:rPr>
      </w:pPr>
      <w:proofErr w:type="spellStart"/>
      <w:r>
        <w:rPr>
          <w:b/>
          <w:color w:val="FF0000"/>
        </w:rPr>
        <w:t>Equipment</w:t>
      </w:r>
      <w:proofErr w:type="spellEnd"/>
      <w:r>
        <w:rPr>
          <w:b/>
          <w:color w:val="FF0000"/>
        </w:rPr>
        <w:t xml:space="preserve"> </w:t>
      </w:r>
      <w:proofErr w:type="spellStart"/>
      <w:r>
        <w:rPr>
          <w:b/>
          <w:color w:val="FF0000"/>
        </w:rPr>
        <w:t>Name</w:t>
      </w:r>
      <w:proofErr w:type="spellEnd"/>
      <w:r w:rsidRPr="00D62B40">
        <w:rPr>
          <w:color w:val="FF0000"/>
        </w:rPr>
        <w:t xml:space="preserve"> - denumirea </w:t>
      </w:r>
      <w:r>
        <w:rPr>
          <w:color w:val="FF0000"/>
        </w:rPr>
        <w:t>masterului</w:t>
      </w:r>
      <w:r w:rsidRPr="00D62B40">
        <w:rPr>
          <w:color w:val="FF0000"/>
        </w:rPr>
        <w:t xml:space="preserve"> de comunicație</w:t>
      </w:r>
      <w:r>
        <w:rPr>
          <w:color w:val="FF0000"/>
        </w:rPr>
        <w:t xml:space="preserve"> IEC-101</w:t>
      </w:r>
      <w:r w:rsidRPr="00D62B40">
        <w:rPr>
          <w:color w:val="FF0000"/>
        </w:rPr>
        <w:t>. Nu afectează comunicația cu dispozitivele ajutând la organizarea informațiilor</w:t>
      </w:r>
      <w:r>
        <w:rPr>
          <w:color w:val="FF0000"/>
        </w:rPr>
        <w:t>;</w:t>
      </w:r>
    </w:p>
    <w:p w14:paraId="083A8F36" w14:textId="1DE29F11" w:rsidR="00242749" w:rsidRPr="00D62B40" w:rsidRDefault="00242749" w:rsidP="00242749">
      <w:pPr>
        <w:spacing w:line="240" w:lineRule="auto"/>
        <w:ind w:left="0" w:hanging="2"/>
        <w:rPr>
          <w:color w:val="FF0000"/>
        </w:rPr>
      </w:pPr>
      <w:proofErr w:type="spellStart"/>
      <w:r>
        <w:rPr>
          <w:b/>
          <w:color w:val="FF0000"/>
        </w:rPr>
        <w:t>Equipment</w:t>
      </w:r>
      <w:proofErr w:type="spellEnd"/>
      <w:r>
        <w:rPr>
          <w:b/>
          <w:color w:val="FF0000"/>
        </w:rPr>
        <w:t xml:space="preserve"> </w:t>
      </w:r>
      <w:proofErr w:type="spellStart"/>
      <w:r>
        <w:rPr>
          <w:b/>
          <w:color w:val="FF0000"/>
        </w:rPr>
        <w:t>Description</w:t>
      </w:r>
      <w:proofErr w:type="spellEnd"/>
      <w:r w:rsidRPr="00D62B40">
        <w:rPr>
          <w:color w:val="FF0000"/>
        </w:rPr>
        <w:t xml:space="preserve"> -</w:t>
      </w:r>
      <w:r>
        <w:rPr>
          <w:color w:val="FF0000"/>
        </w:rPr>
        <w:t>descriere generala a</w:t>
      </w:r>
      <w:r w:rsidRPr="00D62B40">
        <w:rPr>
          <w:color w:val="FF0000"/>
        </w:rPr>
        <w:t xml:space="preserve"> </w:t>
      </w:r>
      <w:r>
        <w:rPr>
          <w:color w:val="FF0000"/>
        </w:rPr>
        <w:t>masterului</w:t>
      </w:r>
      <w:r w:rsidRPr="00D62B40">
        <w:rPr>
          <w:color w:val="FF0000"/>
        </w:rPr>
        <w:t xml:space="preserve"> de comunicație</w:t>
      </w:r>
      <w:r>
        <w:rPr>
          <w:color w:val="FF0000"/>
        </w:rPr>
        <w:t xml:space="preserve"> IEC-101</w:t>
      </w:r>
      <w:r w:rsidRPr="00D62B40">
        <w:rPr>
          <w:color w:val="FF0000"/>
        </w:rPr>
        <w:t>. Nu afectează comunicația cu dispozitivele ajutând la organizarea informațiilor.</w:t>
      </w:r>
    </w:p>
    <w:p w14:paraId="1C7E6B4A" w14:textId="7A4C648C" w:rsidR="00242749" w:rsidRDefault="00242749" w:rsidP="00411BDD">
      <w:pPr>
        <w:ind w:left="0" w:hanging="2"/>
        <w:rPr>
          <w:color w:val="FF0000"/>
        </w:rPr>
      </w:pPr>
      <w:r w:rsidRPr="00242749">
        <w:rPr>
          <w:b/>
          <w:color w:val="FF0000"/>
        </w:rPr>
        <w:t xml:space="preserve">Channel </w:t>
      </w:r>
      <w:proofErr w:type="spellStart"/>
      <w:r w:rsidRPr="00242749">
        <w:rPr>
          <w:b/>
          <w:color w:val="FF0000"/>
        </w:rPr>
        <w:t>Description</w:t>
      </w:r>
      <w:proofErr w:type="spellEnd"/>
      <w:r w:rsidRPr="00242749">
        <w:rPr>
          <w:color w:val="FF0000"/>
        </w:rPr>
        <w:t xml:space="preserve"> - denumirea canalului de comunicație. </w:t>
      </w:r>
      <w:r>
        <w:rPr>
          <w:color w:val="FF0000"/>
        </w:rPr>
        <w:t xml:space="preserve">Se </w:t>
      </w:r>
      <w:r w:rsidR="00411BDD">
        <w:rPr>
          <w:color w:val="FF0000"/>
        </w:rPr>
        <w:t>utilizează</w:t>
      </w:r>
      <w:r>
        <w:rPr>
          <w:color w:val="FF0000"/>
        </w:rPr>
        <w:t xml:space="preserve"> pentr</w:t>
      </w:r>
      <w:r w:rsidR="00411BDD">
        <w:rPr>
          <w:color w:val="FF0000"/>
        </w:rPr>
        <w:t xml:space="preserve">u  depanarea </w:t>
      </w:r>
      <w:proofErr w:type="spellStart"/>
      <w:r w:rsidR="00411BDD">
        <w:rPr>
          <w:color w:val="FF0000"/>
        </w:rPr>
        <w:t>comunicatie</w:t>
      </w:r>
      <w:proofErr w:type="spellEnd"/>
      <w:r w:rsidR="00411BDD">
        <w:rPr>
          <w:color w:val="FF0000"/>
        </w:rPr>
        <w:t xml:space="preserve"> IEC-101 si </w:t>
      </w:r>
      <w:proofErr w:type="spellStart"/>
      <w:r w:rsidR="00411BDD">
        <w:rPr>
          <w:color w:val="FF0000"/>
        </w:rPr>
        <w:t>u</w:t>
      </w:r>
      <w:r w:rsidRPr="00242749">
        <w:rPr>
          <w:color w:val="FF0000"/>
        </w:rPr>
        <w:t>u</w:t>
      </w:r>
      <w:proofErr w:type="spellEnd"/>
      <w:r w:rsidRPr="00242749">
        <w:rPr>
          <w:color w:val="FF0000"/>
        </w:rPr>
        <w:t xml:space="preserve"> afectează </w:t>
      </w:r>
      <w:r w:rsidR="00411BDD" w:rsidRPr="00242749">
        <w:rPr>
          <w:color w:val="FF0000"/>
        </w:rPr>
        <w:t>comunicația</w:t>
      </w:r>
      <w:r w:rsidRPr="00242749">
        <w:rPr>
          <w:color w:val="FF0000"/>
        </w:rPr>
        <w:t xml:space="preserve"> cu dispozitivele </w:t>
      </w:r>
      <w:r w:rsidR="00411BDD" w:rsidRPr="00242749">
        <w:rPr>
          <w:color w:val="FF0000"/>
        </w:rPr>
        <w:t>ajutând</w:t>
      </w:r>
      <w:r w:rsidRPr="00242749">
        <w:rPr>
          <w:color w:val="FF0000"/>
        </w:rPr>
        <w:t xml:space="preserve"> la organizarea informațiilor.</w:t>
      </w:r>
    </w:p>
    <w:p w14:paraId="00A00C7C" w14:textId="600521E9" w:rsidR="00242749" w:rsidRDefault="00242749" w:rsidP="00242749">
      <w:pPr>
        <w:spacing w:line="240" w:lineRule="auto"/>
        <w:ind w:left="0" w:hanging="2"/>
        <w:rPr>
          <w:color w:val="FF0000"/>
        </w:rPr>
      </w:pPr>
      <w:r>
        <w:rPr>
          <w:color w:val="FF0000"/>
        </w:rPr>
        <w:t>IEC-60870-5-101 este un protocol care utilizează linii de comunicație seriale (RS232, RS485).</w:t>
      </w:r>
    </w:p>
    <w:p w14:paraId="3CF48394" w14:textId="50B0C313" w:rsidR="00242749" w:rsidRDefault="00242749" w:rsidP="00242749">
      <w:pPr>
        <w:spacing w:line="240" w:lineRule="auto"/>
        <w:ind w:left="0" w:hanging="2"/>
        <w:rPr>
          <w:color w:val="FF0000"/>
        </w:rPr>
      </w:pPr>
      <w:r>
        <w:rPr>
          <w:color w:val="FF0000"/>
        </w:rPr>
        <w:t xml:space="preserve">Parametrii generali de comunicație vor include si </w:t>
      </w:r>
      <w:r w:rsidR="00411BDD">
        <w:rPr>
          <w:color w:val="FF0000"/>
        </w:rPr>
        <w:t>setări</w:t>
      </w:r>
      <w:r>
        <w:rPr>
          <w:color w:val="FF0000"/>
        </w:rPr>
        <w:t xml:space="preserve"> specifice comunicației seriale ( portul serial utilizat, Baud Rate, </w:t>
      </w:r>
      <w:proofErr w:type="spellStart"/>
      <w:r>
        <w:rPr>
          <w:color w:val="FF0000"/>
        </w:rPr>
        <w:t>Parity</w:t>
      </w:r>
      <w:proofErr w:type="spellEnd"/>
      <w:r>
        <w:rPr>
          <w:color w:val="FF0000"/>
        </w:rPr>
        <w:t xml:space="preserve"> etc).</w:t>
      </w:r>
    </w:p>
    <w:p w14:paraId="6DF071B5" w14:textId="77777777" w:rsidR="00242749" w:rsidRPr="00411BDD" w:rsidRDefault="00242749" w:rsidP="00242749">
      <w:pPr>
        <w:ind w:left="0" w:hanging="2"/>
        <w:rPr>
          <w:color w:val="FF0000"/>
        </w:rPr>
      </w:pPr>
      <w:r w:rsidRPr="00411BDD">
        <w:rPr>
          <w:color w:val="FF0000"/>
        </w:rPr>
        <w:t>BAUDRATE – viteza conexiunii (măsurată în biți/secundă);</w:t>
      </w:r>
    </w:p>
    <w:p w14:paraId="3C4710C9" w14:textId="77777777" w:rsidR="00242749" w:rsidRPr="00411BDD" w:rsidRDefault="00242749" w:rsidP="00242749">
      <w:pPr>
        <w:ind w:left="0" w:hanging="2"/>
        <w:rPr>
          <w:color w:val="FF0000"/>
        </w:rPr>
      </w:pPr>
      <w:r w:rsidRPr="00411BDD">
        <w:rPr>
          <w:color w:val="FF0000"/>
        </w:rPr>
        <w:lastRenderedPageBreak/>
        <w:t>DATABITS – numărul de biți ai unui caracter;</w:t>
      </w:r>
    </w:p>
    <w:p w14:paraId="0D5BB561" w14:textId="77777777" w:rsidR="00242749" w:rsidRPr="00411BDD" w:rsidRDefault="00242749" w:rsidP="00242749">
      <w:pPr>
        <w:ind w:left="0" w:hanging="2"/>
        <w:rPr>
          <w:color w:val="FF0000"/>
        </w:rPr>
      </w:pPr>
      <w:r w:rsidRPr="00411BDD">
        <w:rPr>
          <w:color w:val="FF0000"/>
        </w:rPr>
        <w:t>STOPBITS – numărul de biți folosiți pentru identificarea finalului unui caracter;</w:t>
      </w:r>
    </w:p>
    <w:p w14:paraId="124A1339" w14:textId="77777777" w:rsidR="00242749" w:rsidRPr="00411BDD" w:rsidRDefault="00242749" w:rsidP="00242749">
      <w:pPr>
        <w:ind w:left="0" w:hanging="2"/>
        <w:rPr>
          <w:color w:val="FF0000"/>
        </w:rPr>
      </w:pPr>
      <w:r w:rsidRPr="00411BDD">
        <w:rPr>
          <w:color w:val="FF0000"/>
        </w:rPr>
        <w:t>PARITY – o metodă folosită pentru detectarea erorilor de comunicație;</w:t>
      </w:r>
    </w:p>
    <w:p w14:paraId="51B6932D" w14:textId="067EFD31" w:rsidR="00242749" w:rsidRPr="00411BDD" w:rsidRDefault="00242749" w:rsidP="00242749">
      <w:pPr>
        <w:ind w:left="0" w:hanging="2"/>
        <w:rPr>
          <w:color w:val="FF0000"/>
        </w:rPr>
      </w:pPr>
      <w:r w:rsidRPr="00411BDD">
        <w:rPr>
          <w:color w:val="FF0000"/>
        </w:rPr>
        <w:t>RTSCONTROL – o metodă folosită pentru a garanta faptul că viteza de transmisie nu este mai mare decât viteza la care receptorul poate procesa datele primite;</w:t>
      </w:r>
    </w:p>
    <w:p w14:paraId="7C828500" w14:textId="1B9BD49D" w:rsidR="00242749" w:rsidRPr="00411BDD" w:rsidRDefault="00242749" w:rsidP="00242749">
      <w:pPr>
        <w:ind w:left="0" w:hanging="2"/>
        <w:rPr>
          <w:color w:val="FF0000"/>
        </w:rPr>
      </w:pPr>
      <w:r w:rsidRPr="00411BDD">
        <w:rPr>
          <w:b/>
          <w:color w:val="FF0000"/>
        </w:rPr>
        <w:t>Port:</w:t>
      </w:r>
      <w:r w:rsidRPr="00411BDD">
        <w:rPr>
          <w:color w:val="FF0000"/>
        </w:rPr>
        <w:t xml:space="preserve"> Portul serial utilizat de ES200 pentru </w:t>
      </w:r>
      <w:r w:rsidR="00411BDD" w:rsidRPr="00411BDD">
        <w:rPr>
          <w:color w:val="FF0000"/>
        </w:rPr>
        <w:t>comunicația</w:t>
      </w:r>
      <w:r w:rsidRPr="00411BDD">
        <w:rPr>
          <w:color w:val="FF0000"/>
        </w:rPr>
        <w:t xml:space="preserve"> cu dispozitivul slave. Funcție de platforma HW pe care o folosim poate avea descrieri specifice sistemului de fișiere Linux.</w:t>
      </w:r>
    </w:p>
    <w:p w14:paraId="36353D92" w14:textId="77777777" w:rsidR="00242749" w:rsidRPr="00411BDD" w:rsidRDefault="00242749" w:rsidP="00242749">
      <w:pPr>
        <w:ind w:left="0" w:hanging="2"/>
        <w:rPr>
          <w:color w:val="FF0000"/>
        </w:rPr>
      </w:pPr>
      <w:r w:rsidRPr="00411BDD">
        <w:rPr>
          <w:b/>
          <w:color w:val="FF0000"/>
        </w:rPr>
        <w:t>Port 1</w:t>
      </w:r>
      <w:r w:rsidRPr="00411BDD">
        <w:rPr>
          <w:color w:val="FF0000"/>
        </w:rPr>
        <w:t xml:space="preserve"> - /</w:t>
      </w:r>
      <w:proofErr w:type="spellStart"/>
      <w:r w:rsidRPr="00411BDD">
        <w:rPr>
          <w:color w:val="FF0000"/>
        </w:rPr>
        <w:t>dev</w:t>
      </w:r>
      <w:proofErr w:type="spellEnd"/>
      <w:r w:rsidRPr="00411BDD">
        <w:rPr>
          <w:color w:val="FF0000"/>
        </w:rPr>
        <w:t>/ttyS1 (IR809)</w:t>
      </w:r>
    </w:p>
    <w:p w14:paraId="3387EB86" w14:textId="77777777" w:rsidR="00242749" w:rsidRPr="00411BDD" w:rsidRDefault="00242749" w:rsidP="00242749">
      <w:pPr>
        <w:ind w:left="0" w:hanging="2"/>
        <w:rPr>
          <w:color w:val="FF0000"/>
        </w:rPr>
      </w:pPr>
      <w:r w:rsidRPr="00411BDD">
        <w:rPr>
          <w:b/>
          <w:color w:val="FF0000"/>
        </w:rPr>
        <w:t>Port 2</w:t>
      </w:r>
      <w:r w:rsidRPr="00411BDD">
        <w:rPr>
          <w:color w:val="FF0000"/>
        </w:rPr>
        <w:t xml:space="preserve"> - /</w:t>
      </w:r>
      <w:proofErr w:type="spellStart"/>
      <w:r w:rsidRPr="00411BDD">
        <w:rPr>
          <w:color w:val="FF0000"/>
        </w:rPr>
        <w:t>dev</w:t>
      </w:r>
      <w:proofErr w:type="spellEnd"/>
      <w:r w:rsidRPr="00411BDD">
        <w:rPr>
          <w:color w:val="FF0000"/>
        </w:rPr>
        <w:t>/ttyS2 (IR809)</w:t>
      </w:r>
    </w:p>
    <w:p w14:paraId="692C922B" w14:textId="44384135" w:rsidR="00242749" w:rsidRDefault="00242749" w:rsidP="00411BDD">
      <w:pPr>
        <w:ind w:left="0" w:hanging="2"/>
        <w:rPr>
          <w:color w:val="FF0000"/>
        </w:rPr>
      </w:pPr>
      <w:r w:rsidRPr="00411BDD">
        <w:rPr>
          <w:b/>
          <w:color w:val="FF0000"/>
        </w:rPr>
        <w:t>Port 3</w:t>
      </w:r>
      <w:r w:rsidRPr="00411BDD">
        <w:rPr>
          <w:color w:val="FF0000"/>
        </w:rPr>
        <w:t xml:space="preserve">  - /</w:t>
      </w:r>
      <w:proofErr w:type="spellStart"/>
      <w:r w:rsidRPr="00411BDD">
        <w:rPr>
          <w:color w:val="FF0000"/>
        </w:rPr>
        <w:t>dev</w:t>
      </w:r>
      <w:proofErr w:type="spellEnd"/>
      <w:r w:rsidRPr="00411BDD">
        <w:rPr>
          <w:color w:val="FF0000"/>
        </w:rPr>
        <w:t>/ttyTun0 (IR1101)</w:t>
      </w:r>
    </w:p>
    <w:p w14:paraId="7FCBCF31" w14:textId="227BC0CC" w:rsidR="00242749" w:rsidRPr="00D62B40" w:rsidRDefault="00242749" w:rsidP="00242749">
      <w:pPr>
        <w:spacing w:line="240" w:lineRule="auto"/>
        <w:ind w:left="0" w:hanging="2"/>
        <w:rPr>
          <w:color w:val="FF0000"/>
        </w:rPr>
      </w:pPr>
      <w:r w:rsidRPr="00D62B40">
        <w:rPr>
          <w:color w:val="FF0000"/>
        </w:rPr>
        <w:t>După adăugarea unui nou IED si configurarea conform descrierii din secțiunea 4.2, vom avea disponibile pentru a fi editate informațiile de mai jos.</w:t>
      </w:r>
    </w:p>
    <w:p w14:paraId="0275CA95" w14:textId="472FB5C3" w:rsidR="00450650" w:rsidRPr="005F0E62" w:rsidRDefault="00411BDD" w:rsidP="00450650">
      <w:pPr>
        <w:ind w:leftChars="0" w:left="0" w:firstLineChars="0" w:hanging="2"/>
      </w:pPr>
      <w:r>
        <w:rPr>
          <w:noProof/>
        </w:rPr>
        <w:lastRenderedPageBreak/>
        <w:drawing>
          <wp:inline distT="0" distB="0" distL="0" distR="0" wp14:anchorId="0E055620" wp14:editId="1DAB141F">
            <wp:extent cx="5876925" cy="7419975"/>
            <wp:effectExtent l="0" t="0" r="9525" b="9525"/>
            <wp:docPr id="1532509681"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76925" cy="7419975"/>
                    </a:xfrm>
                    <a:prstGeom prst="rect">
                      <a:avLst/>
                    </a:prstGeom>
                    <a:noFill/>
                    <a:ln>
                      <a:noFill/>
                    </a:ln>
                  </pic:spPr>
                </pic:pic>
              </a:graphicData>
            </a:graphic>
          </wp:inline>
        </w:drawing>
      </w:r>
    </w:p>
    <w:p w14:paraId="445462AF" w14:textId="1FDE0E2C" w:rsidR="00850EC3" w:rsidRPr="00850EC3" w:rsidRDefault="00850EC3" w:rsidP="00850EC3">
      <w:pPr>
        <w:spacing w:line="240" w:lineRule="auto"/>
        <w:ind w:left="0" w:hanging="2"/>
        <w:rPr>
          <w:color w:val="FF0000"/>
        </w:rPr>
      </w:pPr>
      <w:proofErr w:type="spellStart"/>
      <w:r w:rsidRPr="00850EC3">
        <w:rPr>
          <w:color w:val="FF0000"/>
        </w:rPr>
        <w:lastRenderedPageBreak/>
        <w:t>LinkMode</w:t>
      </w:r>
      <w:proofErr w:type="spellEnd"/>
      <w:r>
        <w:rPr>
          <w:color w:val="FF0000"/>
        </w:rPr>
        <w:t xml:space="preserve"> – ES200 </w:t>
      </w:r>
      <w:r w:rsidR="00F93A05">
        <w:rPr>
          <w:color w:val="FF0000"/>
        </w:rPr>
        <w:t>folosește</w:t>
      </w:r>
      <w:r>
        <w:rPr>
          <w:color w:val="FF0000"/>
        </w:rPr>
        <w:t xml:space="preserve"> </w:t>
      </w:r>
      <w:r w:rsidR="00F93A05">
        <w:rPr>
          <w:color w:val="FF0000"/>
        </w:rPr>
        <w:t>întotdeauna</w:t>
      </w:r>
      <w:r>
        <w:rPr>
          <w:color w:val="FF0000"/>
        </w:rPr>
        <w:t xml:space="preserve"> </w:t>
      </w:r>
      <w:r w:rsidR="00F93A05">
        <w:rPr>
          <w:color w:val="FF0000"/>
        </w:rPr>
        <w:t>opțiune</w:t>
      </w:r>
      <w:r>
        <w:rPr>
          <w:color w:val="FF0000"/>
        </w:rPr>
        <w:t xml:space="preserve"> </w:t>
      </w:r>
      <w:proofErr w:type="spellStart"/>
      <w:r>
        <w:rPr>
          <w:color w:val="FF0000"/>
        </w:rPr>
        <w:t>Unbalaced</w:t>
      </w:r>
      <w:proofErr w:type="spellEnd"/>
      <w:r>
        <w:rPr>
          <w:color w:val="FF0000"/>
        </w:rPr>
        <w:t xml:space="preserve">. Acesta este </w:t>
      </w:r>
      <w:r w:rsidR="00F93A05">
        <w:rPr>
          <w:color w:val="FF0000"/>
        </w:rPr>
        <w:t>utilizată</w:t>
      </w:r>
      <w:r>
        <w:rPr>
          <w:color w:val="FF0000"/>
        </w:rPr>
        <w:t xml:space="preserve"> pentru </w:t>
      </w:r>
      <w:r w:rsidR="00F93A05">
        <w:rPr>
          <w:color w:val="FF0000"/>
        </w:rPr>
        <w:t>comunicația</w:t>
      </w:r>
      <w:r>
        <w:rPr>
          <w:color w:val="FF0000"/>
        </w:rPr>
        <w:t xml:space="preserve"> pe linii seriale tip RS485 pe care pot fi conectate mai </w:t>
      </w:r>
      <w:r w:rsidR="00F93A05">
        <w:rPr>
          <w:color w:val="FF0000"/>
        </w:rPr>
        <w:t>multe</w:t>
      </w:r>
      <w:r>
        <w:rPr>
          <w:color w:val="FF0000"/>
        </w:rPr>
        <w:t xml:space="preserve"> echipamente slave de iec-101;</w:t>
      </w:r>
    </w:p>
    <w:p w14:paraId="745AA4B8" w14:textId="4304F72F" w:rsidR="00850EC3" w:rsidRPr="00850EC3" w:rsidRDefault="00850EC3" w:rsidP="00850EC3">
      <w:pPr>
        <w:spacing w:line="240" w:lineRule="auto"/>
        <w:ind w:left="0" w:hanging="2"/>
        <w:rPr>
          <w:color w:val="FF0000"/>
        </w:rPr>
      </w:pPr>
      <w:proofErr w:type="spellStart"/>
      <w:r w:rsidRPr="00850EC3">
        <w:rPr>
          <w:color w:val="FF0000"/>
        </w:rPr>
        <w:t>OneCharAckAllowed</w:t>
      </w:r>
      <w:proofErr w:type="spellEnd"/>
      <w:r w:rsidR="0040596B">
        <w:rPr>
          <w:color w:val="FF0000"/>
        </w:rPr>
        <w:t xml:space="preserve"> – </w:t>
      </w:r>
      <w:r w:rsidR="00864419">
        <w:rPr>
          <w:color w:val="FF0000"/>
        </w:rPr>
        <w:t>opțiune</w:t>
      </w:r>
      <w:r w:rsidR="0040596B">
        <w:rPr>
          <w:color w:val="FF0000"/>
        </w:rPr>
        <w:t xml:space="preserve"> care nu va fi utilizata si va fi dezactivata</w:t>
      </w:r>
      <w:r w:rsidR="008808D4">
        <w:rPr>
          <w:color w:val="FF0000"/>
        </w:rPr>
        <w:t xml:space="preserve">. Activarea permite ca </w:t>
      </w:r>
      <w:r w:rsidR="00F93A05">
        <w:rPr>
          <w:color w:val="FF0000"/>
        </w:rPr>
        <w:t xml:space="preserve">răspunsurile de </w:t>
      </w:r>
      <w:proofErr w:type="spellStart"/>
      <w:r w:rsidR="00F93A05">
        <w:rPr>
          <w:color w:val="FF0000"/>
        </w:rPr>
        <w:t>confimare</w:t>
      </w:r>
      <w:proofErr w:type="spellEnd"/>
      <w:r w:rsidR="00F93A05">
        <w:rPr>
          <w:color w:val="FF0000"/>
        </w:rPr>
        <w:t xml:space="preserve"> pentru mesajele primite de la slave de 101 sa fie trimise sub forma unui singur caracter;</w:t>
      </w:r>
    </w:p>
    <w:p w14:paraId="546E1C2E" w14:textId="61260CA8" w:rsidR="00850EC3" w:rsidRPr="00850EC3" w:rsidRDefault="00850EC3" w:rsidP="00F93A05">
      <w:pPr>
        <w:spacing w:line="240" w:lineRule="auto"/>
        <w:ind w:left="0" w:hanging="2"/>
        <w:rPr>
          <w:color w:val="FF0000"/>
        </w:rPr>
      </w:pPr>
      <w:proofErr w:type="spellStart"/>
      <w:r w:rsidRPr="00850EC3">
        <w:rPr>
          <w:color w:val="FF0000"/>
        </w:rPr>
        <w:t>OneCharResponseAllowed</w:t>
      </w:r>
      <w:proofErr w:type="spellEnd"/>
      <w:r w:rsidR="00215E52">
        <w:rPr>
          <w:color w:val="FF0000"/>
        </w:rPr>
        <w:t xml:space="preserve"> - opțiune care nu va fi utilizata si va fi dezactivata</w:t>
      </w:r>
      <w:r w:rsidR="00F93A05">
        <w:rPr>
          <w:color w:val="FF0000"/>
        </w:rPr>
        <w:t>. Activarea permite utilizarea  si interpretarea răspunsurilor de confirmare primite de la slave de 101 sub forma unui singur caracter;</w:t>
      </w:r>
    </w:p>
    <w:p w14:paraId="1F3BFBF0" w14:textId="181288B2" w:rsidR="00850EC3" w:rsidRPr="00F93A05" w:rsidRDefault="00850EC3" w:rsidP="00850EC3">
      <w:pPr>
        <w:spacing w:line="240" w:lineRule="auto"/>
        <w:ind w:leftChars="0" w:left="0" w:firstLineChars="0" w:firstLine="0"/>
        <w:rPr>
          <w:color w:val="FF0000"/>
        </w:rPr>
      </w:pPr>
      <w:proofErr w:type="spellStart"/>
      <w:r w:rsidRPr="00F93A05">
        <w:rPr>
          <w:color w:val="FF0000"/>
        </w:rPr>
        <w:t>ConfirmMode</w:t>
      </w:r>
      <w:proofErr w:type="spellEnd"/>
      <w:r w:rsidR="008808D4" w:rsidRPr="00F93A05">
        <w:rPr>
          <w:color w:val="FF0000"/>
        </w:rPr>
        <w:t xml:space="preserve"> </w:t>
      </w:r>
      <w:r w:rsidR="00F93A05" w:rsidRPr="00F93A05">
        <w:rPr>
          <w:color w:val="FF0000"/>
        </w:rPr>
        <w:t>–</w:t>
      </w:r>
      <w:r w:rsidR="008808D4" w:rsidRPr="00F93A05">
        <w:rPr>
          <w:color w:val="FF0000"/>
        </w:rPr>
        <w:t xml:space="preserve"> </w:t>
      </w:r>
      <w:r w:rsidR="00F93A05" w:rsidRPr="00F93A05">
        <w:rPr>
          <w:color w:val="FF0000"/>
        </w:rPr>
        <w:t>va fi întotdeauna setat cu valoare ALWASY;</w:t>
      </w:r>
    </w:p>
    <w:p w14:paraId="5B3CD6E4" w14:textId="64DFED11" w:rsidR="00850EC3" w:rsidRPr="00F93A05" w:rsidRDefault="00850EC3" w:rsidP="00850EC3">
      <w:pPr>
        <w:spacing w:line="240" w:lineRule="auto"/>
        <w:ind w:left="0" w:hanging="2"/>
        <w:rPr>
          <w:color w:val="FF0000"/>
        </w:rPr>
      </w:pPr>
      <w:proofErr w:type="spellStart"/>
      <w:r w:rsidRPr="00F93A05">
        <w:rPr>
          <w:color w:val="FF0000"/>
        </w:rPr>
        <w:t>ConfirmTimeout</w:t>
      </w:r>
      <w:proofErr w:type="spellEnd"/>
      <w:r w:rsidR="008808D4" w:rsidRPr="00F93A05">
        <w:rPr>
          <w:color w:val="FF0000"/>
        </w:rPr>
        <w:t xml:space="preserve"> </w:t>
      </w:r>
      <w:r w:rsidR="00F93A05" w:rsidRPr="00F93A05">
        <w:rPr>
          <w:color w:val="FF0000"/>
        </w:rPr>
        <w:t>–</w:t>
      </w:r>
      <w:r w:rsidR="008808D4" w:rsidRPr="00F93A05">
        <w:rPr>
          <w:color w:val="FF0000"/>
        </w:rPr>
        <w:t xml:space="preserve"> </w:t>
      </w:r>
      <w:r w:rsidR="00F93A05" w:rsidRPr="00F93A05">
        <w:rPr>
          <w:color w:val="FF0000"/>
        </w:rPr>
        <w:t>intervalul de timp de așteptare a unui răspuns din partea slave de IEC101 după transmiterea unui mesaj de verificare a legăturii (link status) de către masterul de IC-101 din ES200;</w:t>
      </w:r>
    </w:p>
    <w:p w14:paraId="480CC537" w14:textId="225EFE7C" w:rsidR="00850EC3" w:rsidRPr="00F93A05" w:rsidRDefault="00850EC3" w:rsidP="00F93A05">
      <w:pPr>
        <w:ind w:leftChars="0" w:firstLineChars="0" w:firstLine="0"/>
        <w:rPr>
          <w:color w:val="FF0000"/>
        </w:rPr>
      </w:pPr>
      <w:proofErr w:type="spellStart"/>
      <w:r w:rsidRPr="00F93A05">
        <w:rPr>
          <w:color w:val="FF0000"/>
        </w:rPr>
        <w:t>MaxRetries</w:t>
      </w:r>
      <w:proofErr w:type="spellEnd"/>
      <w:r w:rsidR="008808D4" w:rsidRPr="00F93A05">
        <w:rPr>
          <w:color w:val="FF0000"/>
        </w:rPr>
        <w:t xml:space="preserve"> </w:t>
      </w:r>
      <w:r w:rsidR="00F93A05" w:rsidRPr="00F93A05">
        <w:rPr>
          <w:color w:val="FF0000"/>
        </w:rPr>
        <w:t>–</w:t>
      </w:r>
      <w:r w:rsidR="008808D4" w:rsidRPr="00F93A05">
        <w:rPr>
          <w:color w:val="FF0000"/>
        </w:rPr>
        <w:t xml:space="preserve"> </w:t>
      </w:r>
      <w:r w:rsidR="00F93A05" w:rsidRPr="00F93A05">
        <w:rPr>
          <w:color w:val="FF0000"/>
        </w:rPr>
        <w:t>numărul maxim de reîncercări de trimiterea a mesajelor de verificare a nivelului de legătură de către master-</w:t>
      </w:r>
      <w:proofErr w:type="spellStart"/>
      <w:r w:rsidR="00F93A05" w:rsidRPr="00F93A05">
        <w:rPr>
          <w:color w:val="FF0000"/>
        </w:rPr>
        <w:t>ul</w:t>
      </w:r>
      <w:proofErr w:type="spellEnd"/>
      <w:r w:rsidR="00F93A05" w:rsidRPr="00F93A05">
        <w:rPr>
          <w:color w:val="FF0000"/>
        </w:rPr>
        <w:t xml:space="preserve"> din ES200 către slave, în cazul în care nu se primește un răspuns de confirmare din partea acestuia in intervalul de timp setat prin parametrul </w:t>
      </w:r>
      <w:proofErr w:type="spellStart"/>
      <w:r w:rsidR="00F93A05" w:rsidRPr="00F93A05">
        <w:rPr>
          <w:color w:val="FF0000"/>
        </w:rPr>
        <w:t>ConfirmTimeout</w:t>
      </w:r>
      <w:proofErr w:type="spellEnd"/>
      <w:r w:rsidR="00F93A05" w:rsidRPr="00F93A05">
        <w:rPr>
          <w:color w:val="FF0000"/>
        </w:rPr>
        <w:t>;</w:t>
      </w:r>
    </w:p>
    <w:p w14:paraId="2FA93330" w14:textId="0F41E9C4" w:rsidR="008808D4" w:rsidRPr="008808D4" w:rsidRDefault="00850EC3" w:rsidP="008808D4">
      <w:pPr>
        <w:spacing w:line="240" w:lineRule="auto"/>
        <w:ind w:left="0" w:hanging="2"/>
        <w:rPr>
          <w:color w:val="FF0000"/>
        </w:rPr>
      </w:pPr>
      <w:proofErr w:type="spellStart"/>
      <w:r w:rsidRPr="008808D4">
        <w:rPr>
          <w:color w:val="FF0000"/>
        </w:rPr>
        <w:t>OfflinePollPeriod</w:t>
      </w:r>
      <w:proofErr w:type="spellEnd"/>
      <w:r w:rsidR="008808D4" w:rsidRPr="008808D4">
        <w:rPr>
          <w:color w:val="FF0000"/>
        </w:rPr>
        <w:t xml:space="preserve"> – specifica intervalul de timp la care se încerca restabilirea comunicației cu un slave de IEC-101 de </w:t>
      </w:r>
      <w:proofErr w:type="spellStart"/>
      <w:r w:rsidR="008808D4" w:rsidRPr="008808D4">
        <w:rPr>
          <w:color w:val="FF0000"/>
        </w:rPr>
        <w:t>catre</w:t>
      </w:r>
      <w:proofErr w:type="spellEnd"/>
      <w:r w:rsidR="008808D4" w:rsidRPr="008808D4">
        <w:rPr>
          <w:color w:val="FF0000"/>
        </w:rPr>
        <w:t xml:space="preserve"> masterul de ied011 din ES200;</w:t>
      </w:r>
    </w:p>
    <w:p w14:paraId="0D80B46C" w14:textId="05B5EF47" w:rsidR="00850EC3" w:rsidRPr="00850EC3" w:rsidRDefault="00850EC3" w:rsidP="008808D4">
      <w:pPr>
        <w:spacing w:line="240" w:lineRule="auto"/>
        <w:ind w:left="0" w:hanging="2"/>
        <w:rPr>
          <w:color w:val="FF0000"/>
        </w:rPr>
      </w:pPr>
      <w:proofErr w:type="spellStart"/>
      <w:r w:rsidRPr="00850EC3">
        <w:rPr>
          <w:color w:val="FF0000"/>
        </w:rPr>
        <w:t>GIInterval</w:t>
      </w:r>
      <w:proofErr w:type="spellEnd"/>
      <w:r w:rsidR="0040596B">
        <w:rPr>
          <w:color w:val="FF0000"/>
        </w:rPr>
        <w:t xml:space="preserve"> - </w:t>
      </w:r>
      <w:r w:rsidR="0040596B" w:rsidRPr="00D62B40">
        <w:rPr>
          <w:color w:val="FF0000"/>
        </w:rPr>
        <w:t>intervalul de timp la care se emite un mesaj de interogare generala către IED</w:t>
      </w:r>
      <w:r w:rsidR="00215E52">
        <w:rPr>
          <w:color w:val="FF0000"/>
        </w:rPr>
        <w:t>;</w:t>
      </w:r>
    </w:p>
    <w:p w14:paraId="1D9647D6" w14:textId="7EC6D980" w:rsidR="00850EC3" w:rsidRPr="00850EC3" w:rsidRDefault="00850EC3" w:rsidP="00850EC3">
      <w:pPr>
        <w:spacing w:line="240" w:lineRule="auto"/>
        <w:ind w:left="0" w:hanging="2"/>
        <w:rPr>
          <w:color w:val="FF0000"/>
        </w:rPr>
      </w:pPr>
      <w:proofErr w:type="spellStart"/>
      <w:r w:rsidRPr="00850EC3">
        <w:rPr>
          <w:color w:val="FF0000"/>
        </w:rPr>
        <w:t>AllowSameTypeIdRequest</w:t>
      </w:r>
      <w:proofErr w:type="spellEnd"/>
      <w:r w:rsidR="00864419">
        <w:rPr>
          <w:color w:val="FF0000"/>
        </w:rPr>
        <w:t xml:space="preserve"> - opțiune care nu va fi utilizata si va fi dezactivata. Activarea permite trimiterea acelorași comenzi pe sectoare diferite dintr-un slave de IEC-101 (daca slave-</w:t>
      </w:r>
      <w:proofErr w:type="spellStart"/>
      <w:r w:rsidR="00864419">
        <w:rPr>
          <w:color w:val="FF0000"/>
        </w:rPr>
        <w:t>ul</w:t>
      </w:r>
      <w:proofErr w:type="spellEnd"/>
      <w:r w:rsidR="00864419">
        <w:rPr>
          <w:color w:val="FF0000"/>
        </w:rPr>
        <w:t xml:space="preserve"> de 101 suporta utilizarea mai multor sectoare diferențiate prin adresa comuna a ASDU);</w:t>
      </w:r>
    </w:p>
    <w:p w14:paraId="294EA3DA" w14:textId="1976E511" w:rsidR="00850EC3" w:rsidRPr="00850EC3" w:rsidRDefault="00850EC3" w:rsidP="00850EC3">
      <w:pPr>
        <w:spacing w:line="240" w:lineRule="auto"/>
        <w:ind w:left="0" w:hanging="2"/>
        <w:rPr>
          <w:color w:val="FF0000"/>
        </w:rPr>
      </w:pPr>
      <w:r w:rsidRPr="00850EC3">
        <w:rPr>
          <w:color w:val="FF0000"/>
        </w:rPr>
        <w:t>ASDU</w:t>
      </w:r>
      <w:r w:rsidR="0040596B">
        <w:rPr>
          <w:color w:val="FF0000"/>
        </w:rPr>
        <w:t xml:space="preserve"> - </w:t>
      </w:r>
      <w:r w:rsidR="0040596B" w:rsidRPr="00D62B40">
        <w:rPr>
          <w:color w:val="FF0000"/>
        </w:rPr>
        <w:t xml:space="preserve">adresa comuna a IED (slave) </w:t>
      </w:r>
      <w:r w:rsidR="0040596B">
        <w:rPr>
          <w:color w:val="FF0000"/>
        </w:rPr>
        <w:t xml:space="preserve">integrat in ES200 </w:t>
      </w:r>
      <w:r w:rsidR="0040596B" w:rsidRPr="00D62B40">
        <w:rPr>
          <w:color w:val="FF0000"/>
        </w:rPr>
        <w:t>pe protocol IEC-10</w:t>
      </w:r>
      <w:r w:rsidR="0040596B">
        <w:rPr>
          <w:color w:val="FF0000"/>
        </w:rPr>
        <w:t>1;</w:t>
      </w:r>
    </w:p>
    <w:p w14:paraId="48F0A422" w14:textId="521C85D3" w:rsidR="00850EC3" w:rsidRDefault="00850EC3" w:rsidP="00850EC3">
      <w:pPr>
        <w:spacing w:line="240" w:lineRule="auto"/>
        <w:ind w:left="0" w:hanging="2"/>
        <w:rPr>
          <w:color w:val="FF0000"/>
        </w:rPr>
      </w:pPr>
      <w:proofErr w:type="spellStart"/>
      <w:r w:rsidRPr="00850EC3">
        <w:rPr>
          <w:color w:val="FF0000"/>
        </w:rPr>
        <w:t>ClockSyncMode</w:t>
      </w:r>
      <w:proofErr w:type="spellEnd"/>
      <w:r w:rsidR="0040596B">
        <w:rPr>
          <w:color w:val="FF0000"/>
        </w:rPr>
        <w:t xml:space="preserve"> – se va utiliza </w:t>
      </w:r>
      <w:r w:rsidR="00864419">
        <w:rPr>
          <w:color w:val="FF0000"/>
        </w:rPr>
        <w:t>opțiunea</w:t>
      </w:r>
      <w:r w:rsidR="0040596B">
        <w:rPr>
          <w:color w:val="FF0000"/>
        </w:rPr>
        <w:t xml:space="preserve"> SYNC_ONLY. Pentru </w:t>
      </w:r>
      <w:r w:rsidR="00864419">
        <w:rPr>
          <w:color w:val="FF0000"/>
        </w:rPr>
        <w:t>sincronizarea</w:t>
      </w:r>
      <w:r w:rsidR="0040596B">
        <w:rPr>
          <w:color w:val="FF0000"/>
        </w:rPr>
        <w:t xml:space="preserve"> de timp se pot </w:t>
      </w:r>
      <w:r w:rsidR="00864419">
        <w:rPr>
          <w:color w:val="FF0000"/>
        </w:rPr>
        <w:t>adaugă</w:t>
      </w:r>
      <w:r w:rsidR="0040596B">
        <w:rPr>
          <w:color w:val="FF0000"/>
        </w:rPr>
        <w:t xml:space="preserve"> pentru </w:t>
      </w:r>
      <w:r w:rsidR="00864419">
        <w:rPr>
          <w:color w:val="FF0000"/>
        </w:rPr>
        <w:t>creșterea</w:t>
      </w:r>
      <w:r w:rsidR="0040596B">
        <w:rPr>
          <w:color w:val="FF0000"/>
        </w:rPr>
        <w:t xml:space="preserve"> </w:t>
      </w:r>
      <w:r w:rsidR="00864419">
        <w:rPr>
          <w:color w:val="FF0000"/>
        </w:rPr>
        <w:t>acurateței</w:t>
      </w:r>
      <w:r w:rsidR="0040596B">
        <w:rPr>
          <w:color w:val="FF0000"/>
        </w:rPr>
        <w:t xml:space="preserve">, </w:t>
      </w:r>
      <w:r w:rsidR="00864419">
        <w:rPr>
          <w:color w:val="FF0000"/>
        </w:rPr>
        <w:t>intervale</w:t>
      </w:r>
      <w:r w:rsidR="0040596B">
        <w:rPr>
          <w:color w:val="FF0000"/>
        </w:rPr>
        <w:t xml:space="preserve"> de timp </w:t>
      </w:r>
      <w:r w:rsidR="00864419">
        <w:rPr>
          <w:color w:val="FF0000"/>
        </w:rPr>
        <w:t xml:space="preserve">de corecție a etichetei de timp. Aceste intervale sunt in funcție de </w:t>
      </w:r>
      <w:proofErr w:type="spellStart"/>
      <w:r w:rsidR="00864419">
        <w:rPr>
          <w:color w:val="FF0000"/>
        </w:rPr>
        <w:t>intarzierile</w:t>
      </w:r>
      <w:proofErr w:type="spellEnd"/>
      <w:r w:rsidR="00864419">
        <w:rPr>
          <w:color w:val="FF0000"/>
        </w:rPr>
        <w:t xml:space="preserve"> de comunicație ce pot apare pe liniile de comunicație seriale;</w:t>
      </w:r>
    </w:p>
    <w:p w14:paraId="0196BB1D" w14:textId="7841020E" w:rsidR="00864419" w:rsidRPr="00850EC3" w:rsidRDefault="00864419" w:rsidP="00864419">
      <w:pPr>
        <w:spacing w:line="240" w:lineRule="auto"/>
        <w:ind w:left="0" w:hanging="2"/>
        <w:rPr>
          <w:color w:val="FF0000"/>
        </w:rPr>
      </w:pPr>
      <w:proofErr w:type="spellStart"/>
      <w:r w:rsidRPr="00850EC3">
        <w:rPr>
          <w:color w:val="FF0000"/>
        </w:rPr>
        <w:t>PropagationDelay</w:t>
      </w:r>
      <w:proofErr w:type="spellEnd"/>
      <w:r>
        <w:rPr>
          <w:color w:val="FF0000"/>
        </w:rPr>
        <w:t xml:space="preserve"> – parametrul va fi întotdeauna setat cu valoarea 0. Acest parametru reprezintă intervalul de </w:t>
      </w:r>
      <w:proofErr w:type="spellStart"/>
      <w:r>
        <w:rPr>
          <w:color w:val="FF0000"/>
        </w:rPr>
        <w:t>corectie</w:t>
      </w:r>
      <w:proofErr w:type="spellEnd"/>
      <w:r>
        <w:rPr>
          <w:color w:val="FF0000"/>
        </w:rPr>
        <w:t xml:space="preserve"> pentru mecanismul de sincronizare de timp in cazul in care parametru </w:t>
      </w:r>
      <w:proofErr w:type="spellStart"/>
      <w:r>
        <w:rPr>
          <w:color w:val="FF0000"/>
        </w:rPr>
        <w:t>ClockSyncMode</w:t>
      </w:r>
      <w:proofErr w:type="spellEnd"/>
      <w:r>
        <w:rPr>
          <w:color w:val="FF0000"/>
        </w:rPr>
        <w:t xml:space="preserve"> este setat cu valoarea </w:t>
      </w:r>
      <w:proofErr w:type="spellStart"/>
      <w:r>
        <w:rPr>
          <w:color w:val="FF0000"/>
        </w:rPr>
        <w:t>Sync</w:t>
      </w:r>
      <w:proofErr w:type="spellEnd"/>
      <w:r>
        <w:rPr>
          <w:color w:val="FF0000"/>
        </w:rPr>
        <w:t xml:space="preserve"> </w:t>
      </w:r>
      <w:proofErr w:type="spellStart"/>
      <w:r>
        <w:rPr>
          <w:color w:val="FF0000"/>
        </w:rPr>
        <w:t>Load</w:t>
      </w:r>
      <w:proofErr w:type="spellEnd"/>
      <w:r>
        <w:rPr>
          <w:color w:val="FF0000"/>
        </w:rPr>
        <w:t xml:space="preserve"> </w:t>
      </w:r>
      <w:proofErr w:type="spellStart"/>
      <w:r>
        <w:rPr>
          <w:color w:val="FF0000"/>
        </w:rPr>
        <w:t>Delay</w:t>
      </w:r>
      <w:proofErr w:type="spellEnd"/>
    </w:p>
    <w:p w14:paraId="1FAB4EC4" w14:textId="77777777" w:rsidR="00850EC3" w:rsidRPr="00D62B40" w:rsidRDefault="00850EC3" w:rsidP="00850EC3">
      <w:pPr>
        <w:ind w:left="0" w:hanging="2"/>
        <w:rPr>
          <w:color w:val="FF0000"/>
        </w:rPr>
      </w:pPr>
      <w:proofErr w:type="spellStart"/>
      <w:r w:rsidRPr="00D62B40">
        <w:rPr>
          <w:b/>
          <w:bCs/>
          <w:color w:val="FF0000"/>
        </w:rPr>
        <w:t>CmdActTerm</w:t>
      </w:r>
      <w:proofErr w:type="spellEnd"/>
      <w:r w:rsidRPr="00D62B40">
        <w:rPr>
          <w:color w:val="FF0000"/>
        </w:rPr>
        <w:t xml:space="preserve"> – parametrul indica utilizarea mecanismului ACTERM in cazul efectuării unor comenzi către slave. Daca acest parametru este activat se așteaptă ca in urma activării unei comenzi, slave-</w:t>
      </w:r>
      <w:proofErr w:type="spellStart"/>
      <w:r w:rsidRPr="00D62B40">
        <w:rPr>
          <w:color w:val="FF0000"/>
        </w:rPr>
        <w:t>ul</w:t>
      </w:r>
      <w:proofErr w:type="spellEnd"/>
      <w:r w:rsidRPr="00D62B40">
        <w:rPr>
          <w:color w:val="FF0000"/>
        </w:rPr>
        <w:t xml:space="preserve"> sa trimită răspuns care sa conțină ACTERM.</w:t>
      </w:r>
    </w:p>
    <w:p w14:paraId="63A3E1D1" w14:textId="4CD23B3B" w:rsidR="00850EC3" w:rsidRPr="00850EC3" w:rsidRDefault="00850EC3" w:rsidP="00850EC3">
      <w:pPr>
        <w:ind w:left="0" w:hanging="2"/>
        <w:rPr>
          <w:color w:val="FF0000"/>
        </w:rPr>
      </w:pPr>
      <w:proofErr w:type="spellStart"/>
      <w:r w:rsidRPr="00D62B40">
        <w:rPr>
          <w:b/>
          <w:bCs/>
          <w:color w:val="FF0000"/>
        </w:rPr>
        <w:t>CseActTerm</w:t>
      </w:r>
      <w:proofErr w:type="spellEnd"/>
      <w:r w:rsidRPr="00D62B40">
        <w:rPr>
          <w:color w:val="FF0000"/>
        </w:rPr>
        <w:t xml:space="preserve"> - parametrul indica utilizarea mecanismului ACTERM in cazul efectuării unor comenzi de tip </w:t>
      </w:r>
      <w:proofErr w:type="spellStart"/>
      <w:r w:rsidRPr="00D62B40">
        <w:rPr>
          <w:color w:val="FF0000"/>
        </w:rPr>
        <w:t>setpoint</w:t>
      </w:r>
      <w:proofErr w:type="spellEnd"/>
      <w:r w:rsidRPr="00D62B40">
        <w:rPr>
          <w:color w:val="FF0000"/>
        </w:rPr>
        <w:t xml:space="preserve"> către slave. Daca acest parametru este activat se așteaptă ca in urma activării unei comenzi de tip </w:t>
      </w:r>
      <w:proofErr w:type="spellStart"/>
      <w:r w:rsidRPr="00D62B40">
        <w:rPr>
          <w:color w:val="FF0000"/>
        </w:rPr>
        <w:t>setpoint</w:t>
      </w:r>
      <w:proofErr w:type="spellEnd"/>
      <w:r w:rsidRPr="00D62B40">
        <w:rPr>
          <w:color w:val="FF0000"/>
        </w:rPr>
        <w:t>, slave-</w:t>
      </w:r>
      <w:proofErr w:type="spellStart"/>
      <w:r w:rsidRPr="00D62B40">
        <w:rPr>
          <w:color w:val="FF0000"/>
        </w:rPr>
        <w:t>ul</w:t>
      </w:r>
      <w:proofErr w:type="spellEnd"/>
      <w:r w:rsidRPr="00D62B40">
        <w:rPr>
          <w:color w:val="FF0000"/>
        </w:rPr>
        <w:t xml:space="preserve"> sa trimită răspuns care sa conțină ACTERM.</w:t>
      </w:r>
    </w:p>
    <w:p w14:paraId="23B91257" w14:textId="30F28901" w:rsidR="00850EC3" w:rsidRPr="008A5ECE" w:rsidRDefault="00850EC3" w:rsidP="00850EC3">
      <w:pPr>
        <w:spacing w:line="240" w:lineRule="auto"/>
        <w:ind w:left="0" w:hanging="2"/>
        <w:rPr>
          <w:color w:val="FF0000"/>
        </w:rPr>
      </w:pPr>
      <w:proofErr w:type="spellStart"/>
      <w:r w:rsidRPr="008A5ECE">
        <w:rPr>
          <w:color w:val="FF0000"/>
        </w:rPr>
        <w:t>AutoClassPolling</w:t>
      </w:r>
      <w:proofErr w:type="spellEnd"/>
      <w:r w:rsidR="008A5ECE" w:rsidRPr="008A5ECE">
        <w:rPr>
          <w:color w:val="FF0000"/>
        </w:rPr>
        <w:t xml:space="preserve"> – activarea mecanismului de interogare generala pentru entitățile de stare din Clasa 1 si 2;</w:t>
      </w:r>
    </w:p>
    <w:p w14:paraId="0E01462F" w14:textId="6508365E" w:rsidR="00850EC3" w:rsidRPr="00E1011A" w:rsidRDefault="00850EC3" w:rsidP="00850EC3">
      <w:pPr>
        <w:spacing w:line="240" w:lineRule="auto"/>
        <w:ind w:left="0" w:hanging="2"/>
        <w:rPr>
          <w:color w:val="FF0000"/>
        </w:rPr>
      </w:pPr>
      <w:r w:rsidRPr="00E1011A">
        <w:rPr>
          <w:color w:val="FF0000"/>
        </w:rPr>
        <w:t>Class1PendingDelay</w:t>
      </w:r>
      <w:r w:rsidR="00471D8D" w:rsidRPr="00E1011A">
        <w:rPr>
          <w:color w:val="FF0000"/>
        </w:rPr>
        <w:t xml:space="preserve"> </w:t>
      </w:r>
      <w:r w:rsidR="00E1011A" w:rsidRPr="00E1011A">
        <w:rPr>
          <w:color w:val="FF0000"/>
        </w:rPr>
        <w:t>–</w:t>
      </w:r>
      <w:r w:rsidR="00471D8D" w:rsidRPr="00E1011A">
        <w:rPr>
          <w:color w:val="FF0000"/>
        </w:rPr>
        <w:t xml:space="preserve"> </w:t>
      </w:r>
      <w:r w:rsidR="00E1011A" w:rsidRPr="00E1011A">
        <w:rPr>
          <w:color w:val="FF0000"/>
        </w:rPr>
        <w:t xml:space="preserve">intervalul de timp </w:t>
      </w:r>
      <w:r w:rsidR="00E1011A">
        <w:rPr>
          <w:color w:val="FF0000"/>
        </w:rPr>
        <w:t>de așteptare pentru evenimentele</w:t>
      </w:r>
      <w:r w:rsidR="00E1011A" w:rsidRPr="00E1011A">
        <w:rPr>
          <w:color w:val="FF0000"/>
        </w:rPr>
        <w:t xml:space="preserve"> de clasa </w:t>
      </w:r>
      <w:r w:rsidR="00E1011A">
        <w:rPr>
          <w:color w:val="FF0000"/>
        </w:rPr>
        <w:t xml:space="preserve">1 </w:t>
      </w:r>
      <w:r w:rsidR="00E1011A" w:rsidRPr="00E1011A">
        <w:rPr>
          <w:color w:val="FF0000"/>
        </w:rPr>
        <w:t xml:space="preserve">trimise </w:t>
      </w:r>
      <w:r w:rsidR="00E1011A">
        <w:rPr>
          <w:color w:val="FF0000"/>
        </w:rPr>
        <w:t xml:space="preserve">de </w:t>
      </w:r>
      <w:r w:rsidR="00E1011A" w:rsidRPr="00E1011A">
        <w:rPr>
          <w:color w:val="FF0000"/>
        </w:rPr>
        <w:t>către slave</w:t>
      </w:r>
      <w:r w:rsidR="00B8100D">
        <w:rPr>
          <w:color w:val="FF0000"/>
        </w:rPr>
        <w:t>;</w:t>
      </w:r>
    </w:p>
    <w:p w14:paraId="61EE43DA" w14:textId="78CA2789" w:rsidR="00850EC3" w:rsidRPr="00E1011A" w:rsidRDefault="00850EC3" w:rsidP="00850EC3">
      <w:pPr>
        <w:spacing w:line="240" w:lineRule="auto"/>
        <w:ind w:left="0" w:hanging="2"/>
        <w:rPr>
          <w:color w:val="FF0000"/>
        </w:rPr>
      </w:pPr>
      <w:r w:rsidRPr="00E1011A">
        <w:rPr>
          <w:color w:val="FF0000"/>
        </w:rPr>
        <w:lastRenderedPageBreak/>
        <w:t>Class1PollCount</w:t>
      </w:r>
      <w:r w:rsidR="00471D8D" w:rsidRPr="00E1011A">
        <w:rPr>
          <w:color w:val="FF0000"/>
        </w:rPr>
        <w:t xml:space="preserve"> – numărul maxim de cereri de interogare pentru evenimentele din clasa 1</w:t>
      </w:r>
      <w:r w:rsidR="00E1011A">
        <w:rPr>
          <w:color w:val="FF0000"/>
        </w:rPr>
        <w:t xml:space="preserve"> pentru un slave </w:t>
      </w:r>
      <w:r w:rsidR="00B8100D">
        <w:rPr>
          <w:color w:val="FF0000"/>
        </w:rPr>
        <w:t>înainte</w:t>
      </w:r>
      <w:r w:rsidR="00E1011A">
        <w:rPr>
          <w:color w:val="FF0000"/>
        </w:rPr>
        <w:t xml:space="preserve"> de a trece la următorul slave de pe magistrala de comunicație de RS485;</w:t>
      </w:r>
    </w:p>
    <w:p w14:paraId="0CADE6AD" w14:textId="4E1835AA" w:rsidR="00850EC3" w:rsidRPr="00745FB5" w:rsidRDefault="00850EC3" w:rsidP="00850EC3">
      <w:pPr>
        <w:spacing w:line="240" w:lineRule="auto"/>
        <w:ind w:left="0" w:hanging="2"/>
        <w:rPr>
          <w:color w:val="000000" w:themeColor="text1"/>
        </w:rPr>
      </w:pPr>
      <w:r w:rsidRPr="00E1011A">
        <w:rPr>
          <w:color w:val="FF0000"/>
        </w:rPr>
        <w:t>Class1PollDelay</w:t>
      </w:r>
      <w:r w:rsidR="00E1011A" w:rsidRPr="00E1011A">
        <w:rPr>
          <w:color w:val="FF0000"/>
        </w:rPr>
        <w:t xml:space="preserve"> -</w:t>
      </w:r>
      <w:r w:rsidR="00E1011A">
        <w:rPr>
          <w:color w:val="000000" w:themeColor="text1"/>
        </w:rPr>
        <w:t xml:space="preserve"> </w:t>
      </w:r>
      <w:r w:rsidR="00E1011A" w:rsidRPr="00E1011A">
        <w:rPr>
          <w:color w:val="FF0000"/>
        </w:rPr>
        <w:t xml:space="preserve">intervalul de timp dintre interogările </w:t>
      </w:r>
      <w:r w:rsidR="00B8100D">
        <w:rPr>
          <w:color w:val="FF0000"/>
        </w:rPr>
        <w:t xml:space="preserve">pentru evenimentele </w:t>
      </w:r>
      <w:r w:rsidR="00E1011A" w:rsidRPr="00E1011A">
        <w:rPr>
          <w:color w:val="FF0000"/>
        </w:rPr>
        <w:t>de clasa</w:t>
      </w:r>
      <w:r w:rsidR="00B8100D">
        <w:rPr>
          <w:color w:val="FF0000"/>
        </w:rPr>
        <w:t xml:space="preserve"> 1</w:t>
      </w:r>
      <w:r w:rsidR="00E1011A" w:rsidRPr="00E1011A">
        <w:rPr>
          <w:color w:val="FF0000"/>
        </w:rPr>
        <w:t xml:space="preserve"> trimise către slave;</w:t>
      </w:r>
    </w:p>
    <w:p w14:paraId="06774495" w14:textId="401B2100" w:rsidR="00850EC3" w:rsidRPr="00E1011A" w:rsidRDefault="00850EC3" w:rsidP="00E1011A">
      <w:pPr>
        <w:spacing w:line="240" w:lineRule="auto"/>
        <w:ind w:left="0" w:hanging="2"/>
        <w:rPr>
          <w:color w:val="FF0000"/>
        </w:rPr>
      </w:pPr>
      <w:r w:rsidRPr="00E1011A">
        <w:rPr>
          <w:color w:val="FF0000"/>
        </w:rPr>
        <w:t>Class2PendingDelay</w:t>
      </w:r>
      <w:r w:rsidR="00E1011A" w:rsidRPr="00E1011A">
        <w:rPr>
          <w:color w:val="FF0000"/>
        </w:rPr>
        <w:t xml:space="preserve"> - intervalul de timp de așteptare pentru evenimentele de clasa 2 trimise de către slave;</w:t>
      </w:r>
    </w:p>
    <w:p w14:paraId="4E5D1DF4" w14:textId="076EDADB" w:rsidR="008A5ECE" w:rsidRPr="00B8100D" w:rsidRDefault="008A5ECE" w:rsidP="00B8100D">
      <w:pPr>
        <w:spacing w:line="240" w:lineRule="auto"/>
        <w:ind w:left="0" w:hanging="2"/>
        <w:rPr>
          <w:color w:val="000000" w:themeColor="text1"/>
        </w:rPr>
      </w:pPr>
      <w:r w:rsidRPr="00E1011A">
        <w:rPr>
          <w:color w:val="FF0000"/>
        </w:rPr>
        <w:t>Class2PollDelay</w:t>
      </w:r>
      <w:r w:rsidR="00E1011A" w:rsidRPr="00E1011A">
        <w:rPr>
          <w:color w:val="FF0000"/>
        </w:rPr>
        <w:t xml:space="preserve"> - </w:t>
      </w:r>
      <w:r w:rsidR="00B8100D" w:rsidRPr="00E1011A">
        <w:rPr>
          <w:color w:val="FF0000"/>
        </w:rPr>
        <w:t xml:space="preserve">intervalul de timp dintre interogările </w:t>
      </w:r>
      <w:r w:rsidR="00B8100D">
        <w:rPr>
          <w:color w:val="FF0000"/>
        </w:rPr>
        <w:t xml:space="preserve">pentru evenimentele </w:t>
      </w:r>
      <w:r w:rsidR="00B8100D" w:rsidRPr="00E1011A">
        <w:rPr>
          <w:color w:val="FF0000"/>
        </w:rPr>
        <w:t>de clasa</w:t>
      </w:r>
      <w:r w:rsidR="00B8100D">
        <w:rPr>
          <w:color w:val="FF0000"/>
        </w:rPr>
        <w:t xml:space="preserve"> 2</w:t>
      </w:r>
      <w:r w:rsidR="00B8100D" w:rsidRPr="00E1011A">
        <w:rPr>
          <w:color w:val="FF0000"/>
        </w:rPr>
        <w:t xml:space="preserve"> trimise către slave;</w:t>
      </w:r>
    </w:p>
    <w:p w14:paraId="288EB16B" w14:textId="3F84605A" w:rsidR="00850EC3" w:rsidRPr="00B8100D" w:rsidRDefault="00850EC3" w:rsidP="00850EC3">
      <w:pPr>
        <w:spacing w:line="240" w:lineRule="auto"/>
        <w:ind w:left="0" w:hanging="2"/>
        <w:rPr>
          <w:color w:val="FF0000"/>
        </w:rPr>
      </w:pPr>
      <w:proofErr w:type="spellStart"/>
      <w:r w:rsidRPr="00B8100D">
        <w:rPr>
          <w:color w:val="FF0000"/>
        </w:rPr>
        <w:t>ClassPendingCount</w:t>
      </w:r>
      <w:proofErr w:type="spellEnd"/>
      <w:r w:rsidR="00E1011A" w:rsidRPr="00B8100D">
        <w:rPr>
          <w:color w:val="FF0000"/>
        </w:rPr>
        <w:t xml:space="preserve"> - </w:t>
      </w:r>
      <w:r w:rsidR="00B8100D" w:rsidRPr="00B8100D">
        <w:rPr>
          <w:color w:val="FF0000"/>
        </w:rPr>
        <w:t>numărul maxim de cereri de interogare pentru toate evenimentele (Clasa 1 si 2) pentru un slave înainte de a trece la următorul slave de pe magistrala de comunicație de RS485;</w:t>
      </w:r>
    </w:p>
    <w:p w14:paraId="19FE6EF7" w14:textId="3EB7C084" w:rsidR="00745FB5" w:rsidRPr="008A5ECE" w:rsidRDefault="00745FB5" w:rsidP="00F93A05">
      <w:pPr>
        <w:spacing w:line="240" w:lineRule="auto"/>
        <w:ind w:leftChars="0" w:left="0" w:firstLineChars="0" w:firstLine="0"/>
        <w:rPr>
          <w:color w:val="FF0000"/>
        </w:rPr>
      </w:pPr>
      <w:proofErr w:type="spellStart"/>
      <w:r w:rsidRPr="008A5ECE">
        <w:rPr>
          <w:color w:val="FF0000"/>
        </w:rPr>
        <w:t>DefaultResponseTimeout</w:t>
      </w:r>
      <w:proofErr w:type="spellEnd"/>
      <w:r w:rsidR="00F93A05" w:rsidRPr="008A5ECE">
        <w:rPr>
          <w:color w:val="FF0000"/>
        </w:rPr>
        <w:t xml:space="preserve"> – timpul maxim permis pentru </w:t>
      </w:r>
      <w:r w:rsidR="008A5ECE" w:rsidRPr="008A5ECE">
        <w:rPr>
          <w:color w:val="FF0000"/>
        </w:rPr>
        <w:t>execuția</w:t>
      </w:r>
      <w:r w:rsidR="00F93A05" w:rsidRPr="008A5ECE">
        <w:rPr>
          <w:color w:val="FF0000"/>
        </w:rPr>
        <w:t xml:space="preserve"> unei comenzi</w:t>
      </w:r>
      <w:r w:rsidR="008A5ECE" w:rsidRPr="008A5ECE">
        <w:rPr>
          <w:color w:val="FF0000"/>
        </w:rPr>
        <w:t xml:space="preserve"> si primirea confirmării de </w:t>
      </w:r>
      <w:proofErr w:type="spellStart"/>
      <w:r w:rsidR="008A5ECE" w:rsidRPr="008A5ECE">
        <w:rPr>
          <w:color w:val="FF0000"/>
        </w:rPr>
        <w:t>executie</w:t>
      </w:r>
      <w:proofErr w:type="spellEnd"/>
      <w:r w:rsidR="008A5ECE" w:rsidRPr="008A5ECE">
        <w:rPr>
          <w:color w:val="FF0000"/>
        </w:rPr>
        <w:t xml:space="preserve"> de la slave de IEC-101;</w:t>
      </w:r>
    </w:p>
    <w:p w14:paraId="78A40771" w14:textId="2C933375" w:rsidR="00850EC3" w:rsidRPr="00850EC3" w:rsidRDefault="00850EC3" w:rsidP="00850EC3">
      <w:pPr>
        <w:spacing w:line="240" w:lineRule="auto"/>
        <w:ind w:left="0" w:hanging="2"/>
        <w:rPr>
          <w:color w:val="FF0000"/>
        </w:rPr>
      </w:pPr>
      <w:proofErr w:type="spellStart"/>
      <w:r w:rsidRPr="00850EC3">
        <w:rPr>
          <w:color w:val="FF0000"/>
        </w:rPr>
        <w:t>CotSize</w:t>
      </w:r>
      <w:proofErr w:type="spellEnd"/>
      <w:r w:rsidR="0040596B">
        <w:rPr>
          <w:color w:val="FF0000"/>
        </w:rPr>
        <w:t xml:space="preserve"> -</w:t>
      </w:r>
      <w:r w:rsidR="0040596B" w:rsidRPr="0040596B">
        <w:rPr>
          <w:color w:val="FF0000"/>
        </w:rPr>
        <w:t xml:space="preserve"> </w:t>
      </w:r>
      <w:r w:rsidR="0040596B" w:rsidRPr="00D62B40">
        <w:rPr>
          <w:color w:val="FF0000"/>
        </w:rPr>
        <w:t>dimensiunea in octeți a secțiunii rezervata COT (</w:t>
      </w:r>
      <w:r w:rsidR="0040596B" w:rsidRPr="00D62B40">
        <w:rPr>
          <w:color w:val="FF0000"/>
          <w:lang w:val="en-US"/>
        </w:rPr>
        <w:t>cause of transmission</w:t>
      </w:r>
      <w:r w:rsidR="0040596B" w:rsidRPr="00D62B40">
        <w:rPr>
          <w:color w:val="FF0000"/>
        </w:rPr>
        <w:t>) din ASDU</w:t>
      </w:r>
      <w:r w:rsidR="0040596B">
        <w:rPr>
          <w:color w:val="FF0000"/>
        </w:rPr>
        <w:t>;</w:t>
      </w:r>
    </w:p>
    <w:p w14:paraId="6DC46B0E" w14:textId="4C4407C0" w:rsidR="00850EC3" w:rsidRPr="00850EC3" w:rsidRDefault="00850EC3" w:rsidP="00850EC3">
      <w:pPr>
        <w:spacing w:line="240" w:lineRule="auto"/>
        <w:ind w:leftChars="0" w:left="0" w:firstLineChars="0" w:firstLine="0"/>
        <w:rPr>
          <w:color w:val="FF0000"/>
        </w:rPr>
      </w:pPr>
      <w:proofErr w:type="spellStart"/>
      <w:r w:rsidRPr="00850EC3">
        <w:rPr>
          <w:color w:val="FF0000"/>
        </w:rPr>
        <w:t>LinkAddress</w:t>
      </w:r>
      <w:proofErr w:type="spellEnd"/>
      <w:r w:rsidR="00215E52">
        <w:rPr>
          <w:color w:val="FF0000"/>
        </w:rPr>
        <w:t xml:space="preserve"> – adresa nivelului de legătură a slave-ului integrat in ES200. IEC-101 </w:t>
      </w:r>
      <w:r w:rsidR="00B8100D">
        <w:rPr>
          <w:color w:val="FF0000"/>
        </w:rPr>
        <w:t>implementează</w:t>
      </w:r>
      <w:r w:rsidR="00215E52">
        <w:rPr>
          <w:color w:val="FF0000"/>
        </w:rPr>
        <w:t xml:space="preserve"> si nivelul de legătură (Link </w:t>
      </w:r>
      <w:proofErr w:type="spellStart"/>
      <w:r w:rsidR="00215E52">
        <w:rPr>
          <w:color w:val="FF0000"/>
        </w:rPr>
        <w:t>Layer</w:t>
      </w:r>
      <w:proofErr w:type="spellEnd"/>
      <w:r w:rsidR="00215E52">
        <w:rPr>
          <w:color w:val="FF0000"/>
        </w:rPr>
        <w:t xml:space="preserve"> din stiva OSI);</w:t>
      </w:r>
    </w:p>
    <w:p w14:paraId="234BEC3A" w14:textId="79E24DA4" w:rsidR="00850EC3" w:rsidRPr="00850EC3" w:rsidRDefault="00850EC3" w:rsidP="00850EC3">
      <w:pPr>
        <w:spacing w:line="240" w:lineRule="auto"/>
        <w:ind w:left="0" w:hanging="2"/>
        <w:rPr>
          <w:color w:val="FF0000"/>
        </w:rPr>
      </w:pPr>
      <w:proofErr w:type="spellStart"/>
      <w:r w:rsidRPr="00850EC3">
        <w:rPr>
          <w:color w:val="FF0000"/>
        </w:rPr>
        <w:t>OriginatorAddress</w:t>
      </w:r>
      <w:proofErr w:type="spellEnd"/>
      <w:r w:rsidR="00215E52">
        <w:rPr>
          <w:color w:val="FF0000"/>
        </w:rPr>
        <w:t xml:space="preserve"> – adresa sectorului din IEC-101 a slave-ului integrat de la care se inițiază comunicație. Este reprezentata de un octet din secțiunea in care regăsim COT (Cauza transmisei).</w:t>
      </w:r>
    </w:p>
    <w:p w14:paraId="32B23587" w14:textId="01F75ED8" w:rsidR="00850EC3" w:rsidRPr="00850EC3" w:rsidRDefault="00850EC3" w:rsidP="00850EC3">
      <w:pPr>
        <w:spacing w:line="240" w:lineRule="auto"/>
        <w:ind w:left="0" w:hanging="2"/>
        <w:rPr>
          <w:color w:val="FF0000"/>
        </w:rPr>
      </w:pPr>
      <w:proofErr w:type="spellStart"/>
      <w:r w:rsidRPr="00850EC3">
        <w:rPr>
          <w:color w:val="FF0000"/>
        </w:rPr>
        <w:t>ASDUSize</w:t>
      </w:r>
      <w:proofErr w:type="spellEnd"/>
      <w:r w:rsidR="00864419">
        <w:rPr>
          <w:color w:val="FF0000"/>
        </w:rPr>
        <w:t xml:space="preserve"> – dimensiunea in octeți a adresei comune din ASDU;</w:t>
      </w:r>
    </w:p>
    <w:p w14:paraId="79BC4851" w14:textId="06505BE2" w:rsidR="00850EC3" w:rsidRPr="00850EC3" w:rsidRDefault="00850EC3" w:rsidP="00850EC3">
      <w:pPr>
        <w:spacing w:line="240" w:lineRule="auto"/>
        <w:ind w:left="0" w:hanging="2"/>
        <w:rPr>
          <w:color w:val="FF0000"/>
        </w:rPr>
      </w:pPr>
      <w:proofErr w:type="spellStart"/>
      <w:r w:rsidRPr="00850EC3">
        <w:rPr>
          <w:color w:val="FF0000"/>
        </w:rPr>
        <w:t>InfoObjAddrSize</w:t>
      </w:r>
      <w:proofErr w:type="spellEnd"/>
      <w:r w:rsidR="00864419">
        <w:rPr>
          <w:color w:val="FF0000"/>
        </w:rPr>
        <w:t xml:space="preserve"> - dimensiunea in octeți a IOA (Information </w:t>
      </w:r>
      <w:proofErr w:type="spellStart"/>
      <w:r w:rsidR="00864419">
        <w:rPr>
          <w:color w:val="FF0000"/>
        </w:rPr>
        <w:t>Object</w:t>
      </w:r>
      <w:proofErr w:type="spellEnd"/>
      <w:r w:rsidR="00864419">
        <w:rPr>
          <w:color w:val="FF0000"/>
        </w:rPr>
        <w:t xml:space="preserve"> </w:t>
      </w:r>
      <w:proofErr w:type="spellStart"/>
      <w:r w:rsidR="00864419">
        <w:rPr>
          <w:color w:val="FF0000"/>
        </w:rPr>
        <w:t>Address</w:t>
      </w:r>
      <w:proofErr w:type="spellEnd"/>
      <w:r w:rsidR="00864419">
        <w:rPr>
          <w:color w:val="FF0000"/>
        </w:rPr>
        <w:t>) din ASDU;</w:t>
      </w:r>
    </w:p>
    <w:p w14:paraId="4765B88C" w14:textId="14F4493B" w:rsidR="0043250A" w:rsidRPr="00D62B40" w:rsidRDefault="00850EC3" w:rsidP="00850EC3">
      <w:pPr>
        <w:spacing w:line="240" w:lineRule="auto"/>
        <w:ind w:leftChars="0" w:left="0" w:firstLineChars="0" w:firstLine="0"/>
        <w:rPr>
          <w:color w:val="FF0000"/>
        </w:rPr>
      </w:pPr>
      <w:proofErr w:type="spellStart"/>
      <w:r w:rsidRPr="00850EC3">
        <w:rPr>
          <w:color w:val="FF0000"/>
        </w:rPr>
        <w:t>LinkAddressSize</w:t>
      </w:r>
      <w:proofErr w:type="spellEnd"/>
      <w:r w:rsidR="00215E52">
        <w:rPr>
          <w:color w:val="FF0000"/>
        </w:rPr>
        <w:t xml:space="preserve"> - dimensiunea in octeți a adresei nivelului de </w:t>
      </w:r>
      <w:r w:rsidR="00B8100D">
        <w:rPr>
          <w:color w:val="FF0000"/>
        </w:rPr>
        <w:t>legătură.</w:t>
      </w:r>
    </w:p>
    <w:p w14:paraId="09448929" w14:textId="6DD713C9" w:rsidR="00FB74D9" w:rsidRPr="0094400E" w:rsidRDefault="00FB74D9" w:rsidP="00FB74D9">
      <w:pPr>
        <w:pStyle w:val="Titlu3"/>
        <w:numPr>
          <w:ilvl w:val="2"/>
          <w:numId w:val="22"/>
        </w:numPr>
        <w:ind w:left="1" w:hanging="3"/>
        <w:rPr>
          <w:color w:val="FF0000"/>
        </w:rPr>
      </w:pPr>
      <w:r w:rsidRPr="0094400E">
        <w:rPr>
          <w:color w:val="FF0000"/>
        </w:rPr>
        <w:t xml:space="preserve">Adăugarea </w:t>
      </w:r>
      <w:r w:rsidRPr="0094400E">
        <w:rPr>
          <w:color w:val="FF0000"/>
        </w:rPr>
        <w:t>mărimilor</w:t>
      </w:r>
      <w:r w:rsidRPr="0094400E">
        <w:rPr>
          <w:color w:val="FF0000"/>
        </w:rPr>
        <w:t xml:space="preserve"> </w:t>
      </w:r>
      <w:r w:rsidRPr="0094400E">
        <w:rPr>
          <w:color w:val="FF0000"/>
        </w:rPr>
        <w:t xml:space="preserve">de stare </w:t>
      </w:r>
      <w:r w:rsidRPr="0094400E">
        <w:rPr>
          <w:color w:val="FF0000"/>
        </w:rPr>
        <w:t>digitale</w:t>
      </w:r>
      <w:r w:rsidRPr="0094400E">
        <w:rPr>
          <w:color w:val="FF0000"/>
        </w:rPr>
        <w:t xml:space="preserve"> si analogice</w:t>
      </w:r>
    </w:p>
    <w:p w14:paraId="254EAC82" w14:textId="309D1E44" w:rsidR="00FB74D9" w:rsidRPr="0094400E" w:rsidRDefault="00FB74D9" w:rsidP="00FB74D9">
      <w:pPr>
        <w:ind w:left="0" w:hanging="2"/>
        <w:rPr>
          <w:color w:val="FF0000"/>
        </w:rPr>
      </w:pPr>
      <w:r w:rsidRPr="0094400E">
        <w:rPr>
          <w:color w:val="FF0000"/>
        </w:rPr>
        <w:t xml:space="preserve">Se utilizează secțiunile </w:t>
      </w:r>
      <w:r w:rsidRPr="0094400E">
        <w:rPr>
          <w:b/>
          <w:bCs/>
          <w:color w:val="FF0000"/>
        </w:rPr>
        <w:t>Single-Point Information</w:t>
      </w:r>
      <w:r w:rsidR="0094400E" w:rsidRPr="0094400E">
        <w:rPr>
          <w:b/>
          <w:bCs/>
          <w:color w:val="FF0000"/>
        </w:rPr>
        <w:t xml:space="preserve"> (SPI)</w:t>
      </w:r>
      <w:r w:rsidRPr="0094400E">
        <w:rPr>
          <w:b/>
          <w:bCs/>
          <w:color w:val="FF0000"/>
        </w:rPr>
        <w:t xml:space="preserve"> si </w:t>
      </w:r>
      <w:proofErr w:type="spellStart"/>
      <w:r w:rsidRPr="0094400E">
        <w:rPr>
          <w:b/>
          <w:bCs/>
          <w:color w:val="FF0000"/>
        </w:rPr>
        <w:t>Double</w:t>
      </w:r>
      <w:proofErr w:type="spellEnd"/>
      <w:r w:rsidRPr="0094400E">
        <w:rPr>
          <w:b/>
          <w:bCs/>
          <w:color w:val="FF0000"/>
        </w:rPr>
        <w:t>-Point Information</w:t>
      </w:r>
      <w:r w:rsidR="0094400E" w:rsidRPr="0094400E">
        <w:rPr>
          <w:b/>
          <w:bCs/>
          <w:color w:val="FF0000"/>
        </w:rPr>
        <w:t xml:space="preserve"> (DPI)</w:t>
      </w:r>
      <w:r w:rsidRPr="0094400E">
        <w:rPr>
          <w:color w:val="FF0000"/>
        </w:rPr>
        <w:t xml:space="preserve"> pentru entitățile binare si duble si secțiunile </w:t>
      </w:r>
      <w:r w:rsidRPr="0094400E">
        <w:rPr>
          <w:color w:val="FF0000"/>
          <w:lang w:val="en-US"/>
        </w:rPr>
        <w:t xml:space="preserve">Normalized, Scaled </w:t>
      </w:r>
      <w:proofErr w:type="spellStart"/>
      <w:r w:rsidR="00CF1A7D" w:rsidRPr="0094400E">
        <w:rPr>
          <w:color w:val="FF0000"/>
          <w:lang w:val="en-US"/>
        </w:rPr>
        <w:t>s</w:t>
      </w:r>
      <w:r w:rsidRPr="0094400E">
        <w:rPr>
          <w:color w:val="FF0000"/>
          <w:lang w:val="en-US"/>
        </w:rPr>
        <w:t>i</w:t>
      </w:r>
      <w:proofErr w:type="spellEnd"/>
      <w:r w:rsidRPr="0094400E">
        <w:rPr>
          <w:color w:val="FF0000"/>
          <w:lang w:val="en-US"/>
        </w:rPr>
        <w:t xml:space="preserve"> Short-Floating </w:t>
      </w:r>
      <w:r w:rsidRPr="0094400E">
        <w:rPr>
          <w:color w:val="FF0000"/>
        </w:rPr>
        <w:t>pentru entitățile de tip mărimi analogice.</w:t>
      </w:r>
    </w:p>
    <w:p w14:paraId="1AD42925" w14:textId="12236201" w:rsidR="00FB74D9" w:rsidRPr="0094400E" w:rsidRDefault="00FB74D9" w:rsidP="00FB74D9">
      <w:pPr>
        <w:ind w:left="0" w:hanging="2"/>
        <w:rPr>
          <w:color w:val="FF0000"/>
        </w:rPr>
      </w:pPr>
      <w:r w:rsidRPr="0094400E">
        <w:rPr>
          <w:color w:val="FF0000"/>
        </w:rPr>
        <w:t>Protocolul IEC-60870-5-10</w:t>
      </w:r>
      <w:r w:rsidR="0094400E">
        <w:rPr>
          <w:color w:val="FF0000"/>
        </w:rPr>
        <w:t>1</w:t>
      </w:r>
      <w:r w:rsidRPr="0094400E">
        <w:rPr>
          <w:color w:val="FF0000"/>
        </w:rPr>
        <w:t xml:space="preserve"> permite utilizarea a 2 tipuri de mărimi de stare  - binare și duble. </w:t>
      </w:r>
      <w:r w:rsidRPr="0094400E">
        <w:rPr>
          <w:color w:val="FF0000"/>
        </w:rPr>
        <w:t>Mărimile</w:t>
      </w:r>
      <w:r w:rsidRPr="0094400E">
        <w:rPr>
          <w:color w:val="FF0000"/>
        </w:rPr>
        <w:t xml:space="preserve"> de tip dublu sunt utilizate pentru transmiterea si monitorizare stării echipamentelor de </w:t>
      </w:r>
      <w:r w:rsidRPr="0094400E">
        <w:rPr>
          <w:color w:val="FF0000"/>
        </w:rPr>
        <w:t>comutație</w:t>
      </w:r>
      <w:r w:rsidRPr="0094400E">
        <w:rPr>
          <w:color w:val="FF0000"/>
        </w:rPr>
        <w:t xml:space="preserve">. Echipamentele de </w:t>
      </w:r>
      <w:r w:rsidRPr="0094400E">
        <w:rPr>
          <w:color w:val="FF0000"/>
        </w:rPr>
        <w:t>comutație</w:t>
      </w:r>
      <w:r w:rsidRPr="0094400E">
        <w:rPr>
          <w:color w:val="FF0000"/>
        </w:rPr>
        <w:t xml:space="preserve"> (separatoare, </w:t>
      </w:r>
      <w:r w:rsidRPr="0094400E">
        <w:rPr>
          <w:color w:val="FF0000"/>
        </w:rPr>
        <w:t>întrerupătoare</w:t>
      </w:r>
      <w:r w:rsidRPr="0094400E">
        <w:rPr>
          <w:color w:val="FF0000"/>
        </w:rPr>
        <w:t>) au 4 stări necesar a fi monitorizate - intermediar (valoare 0), deschis/deconectat (valoarea 1), închis/conectat (valoarea 2), defect ( valoare 3).</w:t>
      </w:r>
    </w:p>
    <w:p w14:paraId="3A0477E8" w14:textId="097B44A4" w:rsidR="00FB74D9" w:rsidRPr="0094400E" w:rsidRDefault="00FB74D9" w:rsidP="00FB74D9">
      <w:pPr>
        <w:ind w:left="0" w:hanging="2"/>
        <w:rPr>
          <w:color w:val="FF0000"/>
          <w:lang w:val="en-US"/>
        </w:rPr>
      </w:pPr>
      <w:r w:rsidRPr="0094400E">
        <w:rPr>
          <w:color w:val="FF0000"/>
        </w:rPr>
        <w:t>ASDU specific mărimilor analogice definite de standardul IEC-60870-5-101 si implementate de Master-</w:t>
      </w:r>
      <w:proofErr w:type="spellStart"/>
      <w:r w:rsidRPr="0094400E">
        <w:rPr>
          <w:color w:val="FF0000"/>
        </w:rPr>
        <w:t>ul</w:t>
      </w:r>
      <w:proofErr w:type="spellEnd"/>
      <w:r w:rsidRPr="0094400E">
        <w:rPr>
          <w:color w:val="FF0000"/>
        </w:rPr>
        <w:t xml:space="preserve"> de IEC-101</w:t>
      </w:r>
      <w:r w:rsidR="00CF1A7D" w:rsidRPr="0094400E">
        <w:rPr>
          <w:color w:val="FF0000"/>
        </w:rPr>
        <w:t xml:space="preserve"> din ES200 sunt:</w:t>
      </w:r>
      <w:r w:rsidR="00CF1A7D" w:rsidRPr="0094400E">
        <w:rPr>
          <w:rFonts w:ascii="Helvetica" w:hAnsi="Helvetica"/>
          <w:color w:val="FF0000"/>
          <w:shd w:val="clear" w:color="auto" w:fill="F1F5F7"/>
        </w:rPr>
        <w:t xml:space="preserve"> </w:t>
      </w:r>
      <w:r w:rsidR="00CF1A7D" w:rsidRPr="0094400E">
        <w:rPr>
          <w:rFonts w:ascii="Helvetica" w:hAnsi="Helvetica"/>
          <w:color w:val="FF0000"/>
          <w:shd w:val="clear" w:color="auto" w:fill="F1F5F7"/>
        </w:rPr>
        <w:t>M_ME_NA</w:t>
      </w:r>
      <w:r w:rsidR="00CF1A7D" w:rsidRPr="0094400E">
        <w:rPr>
          <w:rFonts w:ascii="Helvetica" w:hAnsi="Helvetica"/>
          <w:color w:val="FF0000"/>
          <w:shd w:val="clear" w:color="auto" w:fill="F1F5F7"/>
        </w:rPr>
        <w:t xml:space="preserve"> (</w:t>
      </w:r>
      <w:r w:rsidR="0094400E" w:rsidRPr="0094400E">
        <w:rPr>
          <w:rFonts w:ascii="Helvetica" w:hAnsi="Helvetica"/>
          <w:color w:val="FF0000"/>
          <w:shd w:val="clear" w:color="auto" w:fill="F1F5F7"/>
          <w:lang w:val="en-US"/>
        </w:rPr>
        <w:t>Normalized</w:t>
      </w:r>
      <w:r w:rsidR="00CF1A7D" w:rsidRPr="0094400E">
        <w:rPr>
          <w:rFonts w:ascii="Helvetica" w:hAnsi="Helvetica"/>
          <w:color w:val="FF0000"/>
          <w:shd w:val="clear" w:color="auto" w:fill="F1F5F7"/>
          <w:lang w:val="en-US"/>
        </w:rPr>
        <w:t xml:space="preserve">), </w:t>
      </w:r>
      <w:r w:rsidR="00CF1A7D" w:rsidRPr="0094400E">
        <w:rPr>
          <w:rFonts w:ascii="Helvetica" w:hAnsi="Helvetica"/>
          <w:color w:val="FF0000"/>
          <w:shd w:val="clear" w:color="auto" w:fill="F1F5F7"/>
          <w:lang w:val="en-US"/>
        </w:rPr>
        <w:t>M_ME_NB</w:t>
      </w:r>
      <w:r w:rsidR="00CF1A7D" w:rsidRPr="0094400E">
        <w:rPr>
          <w:rFonts w:ascii="Helvetica" w:hAnsi="Helvetica"/>
          <w:color w:val="FF0000"/>
          <w:shd w:val="clear" w:color="auto" w:fill="F1F5F7"/>
          <w:lang w:val="en-US"/>
        </w:rPr>
        <w:t xml:space="preserve"> (Scaled) </w:t>
      </w:r>
      <w:proofErr w:type="spellStart"/>
      <w:r w:rsidR="00CF1A7D" w:rsidRPr="0094400E">
        <w:rPr>
          <w:rFonts w:ascii="Helvetica" w:hAnsi="Helvetica"/>
          <w:color w:val="FF0000"/>
          <w:shd w:val="clear" w:color="auto" w:fill="F1F5F7"/>
          <w:lang w:val="en-US"/>
        </w:rPr>
        <w:t>si</w:t>
      </w:r>
      <w:proofErr w:type="spellEnd"/>
      <w:r w:rsidR="00CF1A7D" w:rsidRPr="0094400E">
        <w:rPr>
          <w:rFonts w:ascii="Helvetica" w:hAnsi="Helvetica"/>
          <w:color w:val="FF0000"/>
          <w:shd w:val="clear" w:color="auto" w:fill="F1F5F7"/>
          <w:lang w:val="en-US"/>
        </w:rPr>
        <w:t xml:space="preserve"> </w:t>
      </w:r>
      <w:r w:rsidR="00CF1A7D" w:rsidRPr="0094400E">
        <w:rPr>
          <w:rFonts w:ascii="Helvetica" w:hAnsi="Helvetica"/>
          <w:color w:val="FF0000"/>
          <w:shd w:val="clear" w:color="auto" w:fill="F1F5F7"/>
          <w:lang w:val="en-US"/>
        </w:rPr>
        <w:t>M_ME_NC</w:t>
      </w:r>
      <w:r w:rsidR="00CF1A7D" w:rsidRPr="0094400E">
        <w:rPr>
          <w:rFonts w:ascii="Helvetica" w:hAnsi="Helvetica"/>
          <w:color w:val="FF0000"/>
          <w:shd w:val="clear" w:color="auto" w:fill="F1F5F7"/>
          <w:lang w:val="en-US"/>
        </w:rPr>
        <w:t>(S</w:t>
      </w:r>
      <w:r w:rsidR="0094400E" w:rsidRPr="0094400E">
        <w:rPr>
          <w:color w:val="FF0000"/>
          <w:lang w:val="en-US"/>
        </w:rPr>
        <w:t>hort Floating).</w:t>
      </w:r>
    </w:p>
    <w:p w14:paraId="651EEA9F" w14:textId="77777777" w:rsidR="0094400E" w:rsidRPr="00D62B40" w:rsidRDefault="0094400E" w:rsidP="0094400E">
      <w:pPr>
        <w:widowControl w:val="0"/>
        <w:tabs>
          <w:tab w:val="left" w:pos="360"/>
        </w:tabs>
        <w:spacing w:before="20" w:after="20" w:line="240" w:lineRule="auto"/>
        <w:ind w:leftChars="0" w:left="0" w:firstLineChars="0" w:hanging="2"/>
        <w:rPr>
          <w:rFonts w:ascii="Calibri" w:eastAsia="Calibri" w:hAnsi="Calibri" w:cs="Calibri"/>
          <w:color w:val="FF0000"/>
          <w:sz w:val="24"/>
          <w:szCs w:val="24"/>
        </w:rPr>
      </w:pPr>
      <w:proofErr w:type="spellStart"/>
      <w:r w:rsidRPr="00D62B40">
        <w:rPr>
          <w:rFonts w:ascii="Calibri" w:eastAsia="Calibri" w:hAnsi="Calibri" w:cs="Calibri"/>
          <w:b/>
          <w:color w:val="FF0000"/>
          <w:sz w:val="24"/>
          <w:szCs w:val="24"/>
        </w:rPr>
        <w:t>Address</w:t>
      </w:r>
      <w:proofErr w:type="spellEnd"/>
      <w:r w:rsidRPr="00D62B40">
        <w:rPr>
          <w:rFonts w:ascii="Calibri" w:eastAsia="Calibri" w:hAnsi="Calibri" w:cs="Calibri"/>
          <w:color w:val="FF0000"/>
          <w:sz w:val="24"/>
          <w:szCs w:val="24"/>
        </w:rPr>
        <w:t xml:space="preserve">  – Adresa informației de tip SPI,DPI, </w:t>
      </w:r>
      <w:proofErr w:type="spellStart"/>
      <w:r w:rsidRPr="00D62B40">
        <w:rPr>
          <w:rFonts w:ascii="Calibri" w:eastAsia="Calibri" w:hAnsi="Calibri" w:cs="Calibri"/>
          <w:color w:val="FF0000"/>
          <w:sz w:val="24"/>
          <w:szCs w:val="24"/>
        </w:rPr>
        <w:t>Normalized</w:t>
      </w:r>
      <w:proofErr w:type="spellEnd"/>
      <w:r w:rsidRPr="00D62B40">
        <w:rPr>
          <w:rFonts w:ascii="Calibri" w:eastAsia="Calibri" w:hAnsi="Calibri" w:cs="Calibri"/>
          <w:color w:val="FF0000"/>
          <w:sz w:val="24"/>
          <w:szCs w:val="24"/>
        </w:rPr>
        <w:t xml:space="preserve">, </w:t>
      </w:r>
      <w:proofErr w:type="spellStart"/>
      <w:r w:rsidRPr="00D62B40">
        <w:rPr>
          <w:rFonts w:ascii="Calibri" w:eastAsia="Calibri" w:hAnsi="Calibri" w:cs="Calibri"/>
          <w:color w:val="FF0000"/>
          <w:sz w:val="24"/>
          <w:szCs w:val="24"/>
        </w:rPr>
        <w:t>Scaled</w:t>
      </w:r>
      <w:proofErr w:type="spellEnd"/>
      <w:r w:rsidRPr="00D62B40">
        <w:rPr>
          <w:rFonts w:ascii="Calibri" w:eastAsia="Calibri" w:hAnsi="Calibri" w:cs="Calibri"/>
          <w:color w:val="FF0000"/>
          <w:sz w:val="24"/>
          <w:szCs w:val="24"/>
        </w:rPr>
        <w:t xml:space="preserve"> sau </w:t>
      </w:r>
      <w:proofErr w:type="spellStart"/>
      <w:r w:rsidRPr="00D62B40">
        <w:rPr>
          <w:rFonts w:ascii="Calibri" w:eastAsia="Calibri" w:hAnsi="Calibri" w:cs="Calibri"/>
          <w:color w:val="FF0000"/>
          <w:sz w:val="24"/>
          <w:szCs w:val="24"/>
        </w:rPr>
        <w:t>Short</w:t>
      </w:r>
      <w:proofErr w:type="spellEnd"/>
      <w:r w:rsidRPr="00D62B40">
        <w:rPr>
          <w:rFonts w:ascii="Calibri" w:eastAsia="Calibri" w:hAnsi="Calibri" w:cs="Calibri"/>
          <w:color w:val="FF0000"/>
          <w:sz w:val="24"/>
          <w:szCs w:val="24"/>
        </w:rPr>
        <w:t xml:space="preserve"> </w:t>
      </w:r>
      <w:proofErr w:type="spellStart"/>
      <w:r w:rsidRPr="00D62B40">
        <w:rPr>
          <w:rFonts w:ascii="Calibri" w:eastAsia="Calibri" w:hAnsi="Calibri" w:cs="Calibri"/>
          <w:color w:val="FF0000"/>
          <w:sz w:val="24"/>
          <w:szCs w:val="24"/>
        </w:rPr>
        <w:t>Floating</w:t>
      </w:r>
      <w:proofErr w:type="spellEnd"/>
      <w:r w:rsidRPr="00D62B40">
        <w:rPr>
          <w:rFonts w:ascii="Calibri" w:eastAsia="Calibri" w:hAnsi="Calibri" w:cs="Calibri"/>
          <w:color w:val="FF0000"/>
          <w:sz w:val="24"/>
          <w:szCs w:val="24"/>
        </w:rPr>
        <w:t xml:space="preserve"> ce urmează sa fie preluate din IED. Harta de adrese poate fi creata prin configurare IED cu ajutorul </w:t>
      </w:r>
      <w:proofErr w:type="spellStart"/>
      <w:r w:rsidRPr="00D62B40">
        <w:rPr>
          <w:rFonts w:ascii="Calibri" w:eastAsia="Calibri" w:hAnsi="Calibri" w:cs="Calibri"/>
          <w:color w:val="FF0000"/>
          <w:sz w:val="24"/>
          <w:szCs w:val="24"/>
        </w:rPr>
        <w:t>sw</w:t>
      </w:r>
      <w:proofErr w:type="spellEnd"/>
      <w:r w:rsidRPr="00D62B40">
        <w:rPr>
          <w:rFonts w:ascii="Calibri" w:eastAsia="Calibri" w:hAnsi="Calibri" w:cs="Calibri"/>
          <w:color w:val="FF0000"/>
          <w:sz w:val="24"/>
          <w:szCs w:val="24"/>
        </w:rPr>
        <w:t xml:space="preserve"> de configurare specific sau în documentația tehnică a IED.</w:t>
      </w:r>
    </w:p>
    <w:p w14:paraId="6E1BD0DE" w14:textId="77777777" w:rsidR="0094400E" w:rsidRPr="00D62B40" w:rsidRDefault="0094400E" w:rsidP="0094400E">
      <w:pPr>
        <w:widowControl w:val="0"/>
        <w:tabs>
          <w:tab w:val="left" w:pos="360"/>
        </w:tabs>
        <w:spacing w:before="20" w:after="20" w:line="240" w:lineRule="auto"/>
        <w:ind w:leftChars="0" w:left="0" w:firstLineChars="0" w:hanging="2"/>
        <w:rPr>
          <w:rFonts w:ascii="Calibri" w:eastAsia="Calibri" w:hAnsi="Calibri" w:cs="Calibri"/>
          <w:color w:val="FF0000"/>
          <w:sz w:val="24"/>
          <w:szCs w:val="24"/>
        </w:rPr>
      </w:pPr>
      <w:proofErr w:type="spellStart"/>
      <w:r w:rsidRPr="00D62B40">
        <w:rPr>
          <w:rFonts w:ascii="Calibri" w:eastAsia="Calibri" w:hAnsi="Calibri" w:cs="Calibri"/>
          <w:b/>
          <w:color w:val="FF0000"/>
          <w:sz w:val="24"/>
          <w:szCs w:val="24"/>
        </w:rPr>
        <w:t>Description</w:t>
      </w:r>
      <w:proofErr w:type="spellEnd"/>
      <w:r w:rsidRPr="00D62B40">
        <w:rPr>
          <w:rFonts w:ascii="Calibri" w:eastAsia="Calibri" w:hAnsi="Calibri" w:cs="Calibri"/>
          <w:color w:val="FF0000"/>
          <w:sz w:val="24"/>
          <w:szCs w:val="24"/>
        </w:rPr>
        <w:t xml:space="preserve"> – Descrierea detaliată a entității preluate - pentru uz intern(ex: Funcționat protecție maximal treapta 1).</w:t>
      </w:r>
    </w:p>
    <w:p w14:paraId="3C28BF32" w14:textId="77777777" w:rsidR="0094400E" w:rsidRPr="00D62B40" w:rsidRDefault="0094400E" w:rsidP="0094400E">
      <w:pPr>
        <w:widowControl w:val="0"/>
        <w:tabs>
          <w:tab w:val="left" w:pos="360"/>
        </w:tabs>
        <w:spacing w:before="20" w:after="20" w:line="240" w:lineRule="auto"/>
        <w:ind w:leftChars="0" w:left="0" w:firstLineChars="0" w:hanging="2"/>
        <w:rPr>
          <w:rFonts w:ascii="Calibri" w:eastAsia="Calibri" w:hAnsi="Calibri" w:cs="Calibri"/>
          <w:color w:val="FF0000"/>
          <w:sz w:val="24"/>
          <w:szCs w:val="24"/>
        </w:rPr>
      </w:pPr>
      <w:proofErr w:type="spellStart"/>
      <w:r w:rsidRPr="00D62B40">
        <w:rPr>
          <w:rFonts w:ascii="Calibri" w:eastAsia="Calibri" w:hAnsi="Calibri" w:cs="Calibri"/>
          <w:b/>
          <w:color w:val="FF0000"/>
          <w:sz w:val="24"/>
          <w:szCs w:val="24"/>
        </w:rPr>
        <w:lastRenderedPageBreak/>
        <w:t>Variable</w:t>
      </w:r>
      <w:proofErr w:type="spellEnd"/>
      <w:r w:rsidRPr="00D62B40">
        <w:rPr>
          <w:rFonts w:ascii="Calibri" w:eastAsia="Calibri" w:hAnsi="Calibri" w:cs="Calibri"/>
          <w:b/>
          <w:color w:val="FF0000"/>
          <w:sz w:val="24"/>
          <w:szCs w:val="24"/>
        </w:rPr>
        <w:t xml:space="preserve"> </w:t>
      </w:r>
      <w:proofErr w:type="spellStart"/>
      <w:r w:rsidRPr="00D62B40">
        <w:rPr>
          <w:rFonts w:ascii="Calibri" w:eastAsia="Calibri" w:hAnsi="Calibri" w:cs="Calibri"/>
          <w:b/>
          <w:color w:val="FF0000"/>
          <w:sz w:val="24"/>
          <w:szCs w:val="24"/>
        </w:rPr>
        <w:t>Name</w:t>
      </w:r>
      <w:proofErr w:type="spellEnd"/>
      <w:r w:rsidRPr="00D62B40">
        <w:rPr>
          <w:rFonts w:ascii="Calibri" w:eastAsia="Calibri" w:hAnsi="Calibri" w:cs="Calibri"/>
          <w:color w:val="FF0000"/>
          <w:sz w:val="24"/>
          <w:szCs w:val="24"/>
        </w:rPr>
        <w:t xml:space="preserve"> – Se completează un TAG unic pentru fiecare semnal. Acest TAG va fi identificatorul intern pentru respectivul semnal și va fi utilizat în cadrul proceselor salve si pentru realizarea unor logici de automatizare.</w:t>
      </w:r>
    </w:p>
    <w:p w14:paraId="023BC665" w14:textId="77777777" w:rsidR="0094400E" w:rsidRPr="00D62B40" w:rsidRDefault="0094400E" w:rsidP="0094400E">
      <w:pPr>
        <w:widowControl w:val="0"/>
        <w:tabs>
          <w:tab w:val="left" w:pos="360"/>
        </w:tabs>
        <w:spacing w:before="20" w:after="20" w:line="240" w:lineRule="auto"/>
        <w:ind w:leftChars="0" w:left="0" w:firstLineChars="0" w:hanging="2"/>
        <w:rPr>
          <w:rFonts w:ascii="Calibri" w:eastAsia="Calibri" w:hAnsi="Calibri" w:cs="Calibri"/>
          <w:color w:val="FF0000"/>
          <w:sz w:val="24"/>
          <w:szCs w:val="24"/>
        </w:rPr>
      </w:pPr>
      <w:proofErr w:type="spellStart"/>
      <w:r w:rsidRPr="00D62B40">
        <w:rPr>
          <w:rFonts w:ascii="Calibri" w:eastAsia="Calibri" w:hAnsi="Calibri" w:cs="Calibri"/>
          <w:b/>
          <w:bCs/>
          <w:color w:val="FF0000"/>
          <w:sz w:val="24"/>
          <w:szCs w:val="24"/>
        </w:rPr>
        <w:t>HasTimeTag</w:t>
      </w:r>
      <w:proofErr w:type="spellEnd"/>
      <w:r w:rsidRPr="00D62B40">
        <w:rPr>
          <w:rFonts w:ascii="Calibri" w:eastAsia="Calibri" w:hAnsi="Calibri" w:cs="Calibri"/>
          <w:color w:val="FF0000"/>
          <w:sz w:val="24"/>
          <w:szCs w:val="24"/>
        </w:rPr>
        <w:t xml:space="preserve"> – parametrul indica daca mărimea care va fi preluata de la IED este însoțita de eticheta de timp a IED sau aceasta va fi asociata entității de către ES200</w:t>
      </w:r>
    </w:p>
    <w:p w14:paraId="4A36D361" w14:textId="77777777" w:rsidR="0094400E" w:rsidRPr="00D62B40" w:rsidRDefault="0094400E" w:rsidP="0094400E">
      <w:pPr>
        <w:pStyle w:val="Titlu3"/>
        <w:numPr>
          <w:ilvl w:val="2"/>
          <w:numId w:val="22"/>
        </w:numPr>
        <w:ind w:left="1" w:hanging="3"/>
        <w:rPr>
          <w:color w:val="FF0000"/>
        </w:rPr>
      </w:pPr>
      <w:r w:rsidRPr="00D62B40">
        <w:rPr>
          <w:color w:val="FF0000"/>
        </w:rPr>
        <w:t>Adăugarea comenzilor</w:t>
      </w:r>
    </w:p>
    <w:p w14:paraId="3457FD0B" w14:textId="77777777" w:rsidR="0094400E" w:rsidRPr="00D62B40" w:rsidRDefault="0094400E" w:rsidP="0094400E">
      <w:pPr>
        <w:ind w:leftChars="0" w:left="0" w:firstLineChars="0" w:hanging="2"/>
        <w:rPr>
          <w:color w:val="FF0000"/>
        </w:rPr>
      </w:pPr>
      <w:r w:rsidRPr="00D62B40">
        <w:rPr>
          <w:color w:val="FF0000"/>
        </w:rPr>
        <w:t xml:space="preserve">Se utilizează secțiunile Single-Point </w:t>
      </w:r>
      <w:proofErr w:type="spellStart"/>
      <w:r w:rsidRPr="00D62B40">
        <w:rPr>
          <w:color w:val="FF0000"/>
        </w:rPr>
        <w:t>Command</w:t>
      </w:r>
      <w:proofErr w:type="spellEnd"/>
      <w:r w:rsidRPr="00D62B40">
        <w:rPr>
          <w:color w:val="FF0000"/>
        </w:rPr>
        <w:t xml:space="preserve"> și </w:t>
      </w:r>
      <w:proofErr w:type="spellStart"/>
      <w:r w:rsidRPr="00D62B40">
        <w:rPr>
          <w:color w:val="FF0000"/>
        </w:rPr>
        <w:t>Double</w:t>
      </w:r>
      <w:proofErr w:type="spellEnd"/>
      <w:r w:rsidRPr="00D62B40">
        <w:rPr>
          <w:color w:val="FF0000"/>
        </w:rPr>
        <w:t xml:space="preserve">-Point </w:t>
      </w:r>
      <w:proofErr w:type="spellStart"/>
      <w:r w:rsidRPr="00D62B40">
        <w:rPr>
          <w:color w:val="FF0000"/>
        </w:rPr>
        <w:t>Command</w:t>
      </w:r>
      <w:proofErr w:type="spellEnd"/>
      <w:r w:rsidRPr="00D62B40">
        <w:rPr>
          <w:color w:val="FF0000"/>
        </w:rPr>
        <w:t>, funcție de tipul de comenzi ce se doresc a fi transmise către IED-uri.</w:t>
      </w:r>
    </w:p>
    <w:p w14:paraId="2E936072" w14:textId="39F34F0A" w:rsidR="0094400E" w:rsidRPr="00D62B40" w:rsidRDefault="0094400E" w:rsidP="0094400E">
      <w:pPr>
        <w:ind w:leftChars="0" w:left="0" w:firstLineChars="0" w:hanging="2"/>
        <w:rPr>
          <w:color w:val="FF0000"/>
        </w:rPr>
      </w:pPr>
      <w:r w:rsidRPr="00D62B40">
        <w:rPr>
          <w:color w:val="FF0000"/>
        </w:rPr>
        <w:t>Protocolul IEC-60870-5-10</w:t>
      </w:r>
      <w:r>
        <w:rPr>
          <w:color w:val="FF0000"/>
        </w:rPr>
        <w:t>1</w:t>
      </w:r>
      <w:r w:rsidRPr="00D62B40">
        <w:rPr>
          <w:color w:val="FF0000"/>
        </w:rPr>
        <w:t xml:space="preserve"> implementat de ES200 permite utilizarea a 2 tipuri de comenzi  - binare și duble. Comenzile de tip dublu pot fi utilizate pentru controlul echipamentelor de </w:t>
      </w:r>
      <w:r w:rsidRPr="00D62B40">
        <w:rPr>
          <w:color w:val="FF0000"/>
        </w:rPr>
        <w:t>comutație</w:t>
      </w:r>
      <w:r w:rsidRPr="00D62B40">
        <w:rPr>
          <w:color w:val="FF0000"/>
        </w:rPr>
        <w:t>, dacă IED obliga la utilizarea acestor comenzi. Tipurile comenzilor configurate în master(ES200) trebuie sa fie identice cu cel configurate în IED pentru ca acestea sa funcționeze.</w:t>
      </w:r>
    </w:p>
    <w:p w14:paraId="66E7B9E5" w14:textId="77777777" w:rsidR="0094400E" w:rsidRPr="00D62B40" w:rsidRDefault="0094400E" w:rsidP="0094400E">
      <w:pPr>
        <w:widowControl w:val="0"/>
        <w:spacing w:before="20" w:after="20"/>
        <w:ind w:left="0" w:hanging="2"/>
        <w:rPr>
          <w:b/>
          <w:color w:val="FF0000"/>
        </w:rPr>
      </w:pPr>
      <w:proofErr w:type="spellStart"/>
      <w:r w:rsidRPr="00D62B40">
        <w:rPr>
          <w:b/>
          <w:color w:val="FF0000"/>
        </w:rPr>
        <w:t>Address</w:t>
      </w:r>
      <w:proofErr w:type="spellEnd"/>
      <w:r w:rsidRPr="00D62B40">
        <w:rPr>
          <w:color w:val="FF0000"/>
        </w:rPr>
        <w:t xml:space="preserve"> – Adresa informației de tip comanda ce urmează sa fie transmisă către slave. In IED este necesara prezenta unei adrese identice pentru recepționarea comenzii de către ES200;</w:t>
      </w:r>
    </w:p>
    <w:p w14:paraId="62D38724" w14:textId="77777777" w:rsidR="0094400E" w:rsidRPr="00D62B40" w:rsidRDefault="0094400E" w:rsidP="0094400E">
      <w:pPr>
        <w:ind w:left="0" w:hanging="2"/>
        <w:rPr>
          <w:color w:val="FF0000"/>
        </w:rPr>
      </w:pPr>
      <w:proofErr w:type="spellStart"/>
      <w:r w:rsidRPr="00D62B40">
        <w:rPr>
          <w:b/>
          <w:color w:val="FF0000"/>
        </w:rPr>
        <w:t>CmdMode</w:t>
      </w:r>
      <w:proofErr w:type="spellEnd"/>
      <w:r w:rsidRPr="00D62B40">
        <w:rPr>
          <w:color w:val="FF0000"/>
        </w:rPr>
        <w:t xml:space="preserve"> - </w:t>
      </w:r>
      <w:proofErr w:type="spellStart"/>
      <w:r w:rsidRPr="00D62B40">
        <w:rPr>
          <w:color w:val="FF0000"/>
        </w:rPr>
        <w:t>reprezinta</w:t>
      </w:r>
      <w:proofErr w:type="spellEnd"/>
      <w:r w:rsidRPr="00D62B40">
        <w:rPr>
          <w:color w:val="FF0000"/>
        </w:rPr>
        <w:t xml:space="preserve"> modelul de </w:t>
      </w:r>
      <w:proofErr w:type="spellStart"/>
      <w:r w:rsidRPr="00D62B40">
        <w:rPr>
          <w:color w:val="FF0000"/>
        </w:rPr>
        <w:t>comada</w:t>
      </w:r>
      <w:proofErr w:type="spellEnd"/>
      <w:r w:rsidRPr="00D62B40">
        <w:rPr>
          <w:color w:val="FF0000"/>
        </w:rPr>
        <w:t xml:space="preserve"> - </w:t>
      </w:r>
      <w:proofErr w:type="spellStart"/>
      <w:r w:rsidRPr="00D62B40">
        <w:rPr>
          <w:color w:val="FF0000"/>
        </w:rPr>
        <w:t>With</w:t>
      </w:r>
      <w:proofErr w:type="spellEnd"/>
      <w:r w:rsidRPr="00D62B40">
        <w:rPr>
          <w:color w:val="FF0000"/>
        </w:rPr>
        <w:t xml:space="preserve"> Select (Select </w:t>
      </w:r>
      <w:proofErr w:type="spellStart"/>
      <w:r w:rsidRPr="00D62B40">
        <w:rPr>
          <w:color w:val="FF0000"/>
        </w:rPr>
        <w:t>Before</w:t>
      </w:r>
      <w:proofErr w:type="spellEnd"/>
      <w:r w:rsidRPr="00D62B40">
        <w:rPr>
          <w:color w:val="FF0000"/>
        </w:rPr>
        <w:t xml:space="preserve"> Operate), </w:t>
      </w:r>
      <w:proofErr w:type="spellStart"/>
      <w:r w:rsidRPr="00D62B40">
        <w:rPr>
          <w:color w:val="FF0000"/>
        </w:rPr>
        <w:t>Without</w:t>
      </w:r>
      <w:proofErr w:type="spellEnd"/>
      <w:r w:rsidRPr="00D62B40">
        <w:rPr>
          <w:color w:val="FF0000"/>
        </w:rPr>
        <w:t xml:space="preserve"> Select (Direct Operate). În cazul în care modelul de control setat în IED nu este cunoscut se utilizează opțiunea </w:t>
      </w:r>
      <w:proofErr w:type="spellStart"/>
      <w:r w:rsidRPr="00D62B40">
        <w:rPr>
          <w:color w:val="FF0000"/>
        </w:rPr>
        <w:t>Any</w:t>
      </w:r>
      <w:proofErr w:type="spellEnd"/>
      <w:r w:rsidRPr="00D62B40">
        <w:rPr>
          <w:color w:val="FF0000"/>
        </w:rPr>
        <w:t>;</w:t>
      </w:r>
    </w:p>
    <w:p w14:paraId="67F46111" w14:textId="77777777" w:rsidR="0094400E" w:rsidRDefault="0094400E" w:rsidP="0094400E">
      <w:pPr>
        <w:ind w:left="0" w:hanging="2"/>
        <w:rPr>
          <w:b/>
          <w:bCs/>
          <w:color w:val="FF0000"/>
        </w:rPr>
      </w:pPr>
      <w:proofErr w:type="spellStart"/>
      <w:r w:rsidRPr="00D62B40">
        <w:rPr>
          <w:b/>
          <w:color w:val="FF0000"/>
        </w:rPr>
        <w:t>CmdQualifier</w:t>
      </w:r>
      <w:proofErr w:type="spellEnd"/>
      <w:r w:rsidRPr="00D62B40">
        <w:rPr>
          <w:color w:val="FF0000"/>
        </w:rPr>
        <w:t xml:space="preserve"> - </w:t>
      </w:r>
      <w:proofErr w:type="spellStart"/>
      <w:r w:rsidRPr="00D62B40">
        <w:rPr>
          <w:color w:val="FF0000"/>
        </w:rPr>
        <w:t>reprezinta</w:t>
      </w:r>
      <w:proofErr w:type="spellEnd"/>
      <w:r w:rsidRPr="00D62B40">
        <w:rPr>
          <w:color w:val="FF0000"/>
        </w:rPr>
        <w:t xml:space="preserve"> proprietatea de calificator a comenzii. Valorile posibile pentru acest </w:t>
      </w:r>
      <w:proofErr w:type="spellStart"/>
      <w:r w:rsidRPr="00D62B40">
        <w:rPr>
          <w:color w:val="FF0000"/>
        </w:rPr>
        <w:t>camp</w:t>
      </w:r>
      <w:proofErr w:type="spellEnd"/>
      <w:r w:rsidRPr="00D62B40">
        <w:rPr>
          <w:color w:val="FF0000"/>
        </w:rPr>
        <w:t xml:space="preserve"> - </w:t>
      </w:r>
      <w:proofErr w:type="spellStart"/>
      <w:r w:rsidRPr="00D62B40">
        <w:rPr>
          <w:color w:val="FF0000"/>
        </w:rPr>
        <w:t>Default</w:t>
      </w:r>
      <w:proofErr w:type="spellEnd"/>
      <w:r w:rsidRPr="00D62B40">
        <w:rPr>
          <w:color w:val="FF0000"/>
        </w:rPr>
        <w:t xml:space="preserve">, </w:t>
      </w:r>
      <w:proofErr w:type="spellStart"/>
      <w:r w:rsidRPr="00D62B40">
        <w:rPr>
          <w:color w:val="FF0000"/>
        </w:rPr>
        <w:t>Short</w:t>
      </w:r>
      <w:proofErr w:type="spellEnd"/>
      <w:r w:rsidRPr="00D62B40">
        <w:rPr>
          <w:color w:val="FF0000"/>
        </w:rPr>
        <w:t xml:space="preserve"> </w:t>
      </w:r>
      <w:proofErr w:type="spellStart"/>
      <w:r w:rsidRPr="00D62B40">
        <w:rPr>
          <w:color w:val="FF0000"/>
        </w:rPr>
        <w:t>pulse</w:t>
      </w:r>
      <w:proofErr w:type="spellEnd"/>
      <w:r w:rsidRPr="00D62B40">
        <w:rPr>
          <w:color w:val="FF0000"/>
        </w:rPr>
        <w:t xml:space="preserve">, </w:t>
      </w:r>
      <w:proofErr w:type="spellStart"/>
      <w:r w:rsidRPr="00D62B40">
        <w:rPr>
          <w:color w:val="FF0000"/>
        </w:rPr>
        <w:t>Long</w:t>
      </w:r>
      <w:proofErr w:type="spellEnd"/>
      <w:r w:rsidRPr="00D62B40">
        <w:rPr>
          <w:color w:val="FF0000"/>
        </w:rPr>
        <w:t xml:space="preserve"> </w:t>
      </w:r>
      <w:proofErr w:type="spellStart"/>
      <w:r w:rsidRPr="00D62B40">
        <w:rPr>
          <w:color w:val="FF0000"/>
        </w:rPr>
        <w:t>pulse</w:t>
      </w:r>
      <w:proofErr w:type="spellEnd"/>
      <w:r w:rsidRPr="00D62B40">
        <w:rPr>
          <w:color w:val="FF0000"/>
        </w:rPr>
        <w:t xml:space="preserve">, Persistent. Tipul de calificator a comenzii trebuie sa fie identic cu cel a comenzii echivalente din IED (slave). În cazul în care modelul de control setat în IED  nu este cunoscut se utilizează opțiunea </w:t>
      </w:r>
      <w:proofErr w:type="spellStart"/>
      <w:r w:rsidRPr="00D62B40">
        <w:rPr>
          <w:color w:val="FF0000"/>
        </w:rPr>
        <w:t>Any</w:t>
      </w:r>
      <w:proofErr w:type="spellEnd"/>
      <w:r w:rsidRPr="00D62B40">
        <w:rPr>
          <w:color w:val="FF0000"/>
        </w:rPr>
        <w:t xml:space="preserve">. </w:t>
      </w:r>
      <w:r w:rsidRPr="00D62B40">
        <w:rPr>
          <w:b/>
          <w:bCs/>
          <w:color w:val="FF0000"/>
        </w:rPr>
        <w:t xml:space="preserve">Acest câmp nu este utilizat in cazul comozilor de tip </w:t>
      </w:r>
      <w:proofErr w:type="spellStart"/>
      <w:r w:rsidRPr="00D62B40">
        <w:rPr>
          <w:b/>
          <w:bCs/>
          <w:color w:val="FF0000"/>
        </w:rPr>
        <w:t>setpoint</w:t>
      </w:r>
      <w:proofErr w:type="spellEnd"/>
      <w:r w:rsidRPr="00D62B40">
        <w:rPr>
          <w:b/>
          <w:bCs/>
          <w:color w:val="FF0000"/>
        </w:rPr>
        <w:t>.</w:t>
      </w:r>
    </w:p>
    <w:p w14:paraId="60B78CAB" w14:textId="5ABF849A" w:rsidR="00D62B40" w:rsidRPr="00CB38B4" w:rsidRDefault="00D62B40" w:rsidP="00FB74D9">
      <w:pPr>
        <w:ind w:leftChars="0" w:left="0" w:firstLineChars="0" w:firstLine="0"/>
        <w:rPr>
          <w:b/>
          <w:bCs/>
          <w:color w:val="000000" w:themeColor="text1"/>
        </w:rPr>
      </w:pPr>
    </w:p>
    <w:p w14:paraId="00000314" w14:textId="103B9E7E" w:rsidR="00D656D1" w:rsidRDefault="00000000">
      <w:pPr>
        <w:pStyle w:val="Titlu1"/>
        <w:numPr>
          <w:ilvl w:val="0"/>
          <w:numId w:val="22"/>
        </w:numPr>
        <w:ind w:left="1" w:hanging="3"/>
      </w:pPr>
      <w:bookmarkStart w:id="116" w:name="_heading=h.9oc8tw90zvec" w:colFirst="0" w:colLast="0"/>
      <w:bookmarkEnd w:id="116"/>
      <w:r>
        <w:t xml:space="preserve">Configurarea </w:t>
      </w:r>
      <w:r w:rsidR="00820472">
        <w:t>comunicației</w:t>
      </w:r>
      <w:r>
        <w:t xml:space="preserve"> cu centrul de comanda</w:t>
      </w:r>
    </w:p>
    <w:p w14:paraId="00000315" w14:textId="77777777" w:rsidR="00D656D1" w:rsidRDefault="00000000">
      <w:pPr>
        <w:pStyle w:val="Titlu2"/>
        <w:numPr>
          <w:ilvl w:val="1"/>
          <w:numId w:val="22"/>
        </w:numPr>
        <w:ind w:left="1" w:hanging="3"/>
      </w:pPr>
      <w:bookmarkStart w:id="117" w:name="_heading=h.kqo9m7a8brx0" w:colFirst="0" w:colLast="0"/>
      <w:bookmarkEnd w:id="117"/>
      <w:r>
        <w:t>IEC 68870-5-104</w:t>
      </w:r>
    </w:p>
    <w:p w14:paraId="00000316" w14:textId="175BF3DB" w:rsidR="00D656D1" w:rsidRDefault="00000000">
      <w:pPr>
        <w:pStyle w:val="Titlu2"/>
        <w:numPr>
          <w:ilvl w:val="2"/>
          <w:numId w:val="22"/>
        </w:numPr>
        <w:ind w:left="1" w:hanging="3"/>
        <w:rPr>
          <w:color w:val="000000"/>
        </w:rPr>
      </w:pPr>
      <w:bookmarkStart w:id="118" w:name="_heading=h.infkforvrqip" w:colFirst="0" w:colLast="0"/>
      <w:bookmarkEnd w:id="118"/>
      <w:r>
        <w:rPr>
          <w:rFonts w:ascii="Arial" w:hAnsi="Arial"/>
          <w:i w:val="0"/>
          <w:color w:val="000000"/>
          <w:sz w:val="26"/>
          <w:szCs w:val="26"/>
        </w:rPr>
        <w:t xml:space="preserve">Configurare generală a canalului de </w:t>
      </w:r>
      <w:r w:rsidR="00392BA6">
        <w:rPr>
          <w:rFonts w:ascii="Arial" w:hAnsi="Arial"/>
          <w:i w:val="0"/>
          <w:color w:val="000000"/>
          <w:sz w:val="26"/>
          <w:szCs w:val="26"/>
        </w:rPr>
        <w:t>comunicație</w:t>
      </w:r>
    </w:p>
    <w:p w14:paraId="00000319" w14:textId="38F8C4EE" w:rsidR="00D656D1" w:rsidRDefault="00000000">
      <w:pPr>
        <w:ind w:left="0" w:hanging="2"/>
      </w:pPr>
      <w:r>
        <w:t xml:space="preserve">În fereastră de mai sus se configurează proprietățile principale ale canalului de </w:t>
      </w:r>
      <w:proofErr w:type="spellStart"/>
      <w:r>
        <w:t>comunicatie</w:t>
      </w:r>
      <w:proofErr w:type="spellEnd"/>
      <w:r>
        <w:t xml:space="preserve"> TCP dintre ES200 și centrul de comanda. Denumirea centrului de comanda (</w:t>
      </w:r>
      <w:proofErr w:type="spellStart"/>
      <w:r>
        <w:t>Equimpment</w:t>
      </w:r>
      <w:proofErr w:type="spellEnd"/>
      <w:r>
        <w:t xml:space="preserve"> </w:t>
      </w:r>
      <w:proofErr w:type="spellStart"/>
      <w:r>
        <w:t>name</w:t>
      </w:r>
      <w:proofErr w:type="spellEnd"/>
      <w:r>
        <w:t xml:space="preserve">) si descrierea </w:t>
      </w:r>
      <w:r w:rsidR="00FB74D9">
        <w:lastRenderedPageBreak/>
        <w:t>generala a acestuia (</w:t>
      </w:r>
      <w:proofErr w:type="spellStart"/>
      <w:r w:rsidR="00FB74D9">
        <w:t>Equipment</w:t>
      </w:r>
      <w:proofErr w:type="spellEnd"/>
      <w:r w:rsidR="00FB74D9">
        <w:t xml:space="preserve"> </w:t>
      </w:r>
      <w:proofErr w:type="spellStart"/>
      <w:r w:rsidR="00FB74D9">
        <w:t>Description</w:t>
      </w:r>
      <w:proofErr w:type="spellEnd"/>
      <w:r w:rsidR="00FB74D9">
        <w:t xml:space="preserve">) nu influențează caracteristicile de </w:t>
      </w:r>
      <w:r w:rsidR="00FB74D9">
        <w:t>comunicație</w:t>
      </w:r>
      <w:r w:rsidR="00FB74D9">
        <w:t xml:space="preserve"> specifice IEC-60870-5-104. </w:t>
      </w:r>
      <w:r>
        <w:rPr>
          <w:noProof/>
        </w:rPr>
        <w:drawing>
          <wp:inline distT="114300" distB="114300" distL="114300" distR="114300" wp14:anchorId="3DCA5F6B" wp14:editId="17BB5E85">
            <wp:extent cx="5434013" cy="2915167"/>
            <wp:effectExtent l="0" t="0" r="0" b="0"/>
            <wp:docPr id="107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4"/>
                    <a:srcRect/>
                    <a:stretch>
                      <a:fillRect/>
                    </a:stretch>
                  </pic:blipFill>
                  <pic:spPr>
                    <a:xfrm>
                      <a:off x="0" y="0"/>
                      <a:ext cx="5434013" cy="2915167"/>
                    </a:xfrm>
                    <a:prstGeom prst="rect">
                      <a:avLst/>
                    </a:prstGeom>
                    <a:ln/>
                  </pic:spPr>
                </pic:pic>
              </a:graphicData>
            </a:graphic>
          </wp:inline>
        </w:drawing>
      </w:r>
      <w:r>
        <w:t xml:space="preserve">t </w:t>
      </w:r>
    </w:p>
    <w:p w14:paraId="0000031A" w14:textId="77777777" w:rsidR="00D656D1" w:rsidRDefault="00000000">
      <w:pPr>
        <w:ind w:left="0" w:hanging="2"/>
      </w:pPr>
      <w:r>
        <w:t xml:space="preserve">Este necesara completarea portului TCP care </w:t>
      </w:r>
      <w:proofErr w:type="spellStart"/>
      <w:r>
        <w:t>urmeaza</w:t>
      </w:r>
      <w:proofErr w:type="spellEnd"/>
      <w:r>
        <w:t xml:space="preserve"> sa fie utilizat. Completarea adresei IP nu este necesara pentru realizarea legăturii cu centrul de comanda. Adresa IP a centrului de comanda poate fi completata în acest </w:t>
      </w:r>
      <w:proofErr w:type="spellStart"/>
      <w:r>
        <w:t>camp</w:t>
      </w:r>
      <w:proofErr w:type="spellEnd"/>
      <w:r>
        <w:t xml:space="preserve"> dacă se dorește sa se asigure exclusivitatea conexiunii pe IEC-104 dintre ES200 și centrul de comanda </w:t>
      </w:r>
      <w:proofErr w:type="spellStart"/>
      <w:r>
        <w:t>avand</w:t>
      </w:r>
      <w:proofErr w:type="spellEnd"/>
      <w:r>
        <w:t xml:space="preserve"> adresa |IP în cauză.</w:t>
      </w:r>
    </w:p>
    <w:p w14:paraId="0000031B" w14:textId="77777777" w:rsidR="00D656D1" w:rsidRDefault="00000000">
      <w:pPr>
        <w:ind w:left="0" w:hanging="2"/>
      </w:pPr>
      <w:r>
        <w:t xml:space="preserve">După </w:t>
      </w:r>
      <w:proofErr w:type="spellStart"/>
      <w:r>
        <w:t>adaugarea</w:t>
      </w:r>
      <w:proofErr w:type="spellEnd"/>
      <w:r>
        <w:t xml:space="preserve"> unui nou centru de comanda și configurarea conform descrierii din secțiunea 4.2.1, vom avea disponibile pentru a fi editate informațiile de mai jos unde:</w:t>
      </w:r>
    </w:p>
    <w:p w14:paraId="0000031C" w14:textId="77777777" w:rsidR="00D656D1" w:rsidRDefault="00000000">
      <w:pPr>
        <w:spacing w:line="240" w:lineRule="auto"/>
        <w:ind w:left="0" w:hanging="2"/>
      </w:pPr>
      <w:r>
        <w:rPr>
          <w:b/>
        </w:rPr>
        <w:t xml:space="preserve">Channel </w:t>
      </w:r>
      <w:proofErr w:type="spellStart"/>
      <w:r>
        <w:rPr>
          <w:b/>
        </w:rPr>
        <w:t>Description</w:t>
      </w:r>
      <w:proofErr w:type="spellEnd"/>
      <w:r>
        <w:t xml:space="preserve"> - denumirea canalului de </w:t>
      </w:r>
      <w:proofErr w:type="spellStart"/>
      <w:r>
        <w:t>comunicatie</w:t>
      </w:r>
      <w:proofErr w:type="spellEnd"/>
      <w:r>
        <w:t xml:space="preserve">. Nu afectează </w:t>
      </w:r>
      <w:proofErr w:type="spellStart"/>
      <w:r>
        <w:t>comunicatia</w:t>
      </w:r>
      <w:proofErr w:type="spellEnd"/>
      <w:r>
        <w:t xml:space="preserve"> cu dispozitivele </w:t>
      </w:r>
      <w:proofErr w:type="spellStart"/>
      <w:r>
        <w:t>ajutand</w:t>
      </w:r>
      <w:proofErr w:type="spellEnd"/>
      <w:r>
        <w:t xml:space="preserve"> la organizarea informațiilor.</w:t>
      </w:r>
    </w:p>
    <w:p w14:paraId="0000031D" w14:textId="77777777" w:rsidR="00D656D1" w:rsidRDefault="00000000">
      <w:pPr>
        <w:spacing w:line="240" w:lineRule="auto"/>
        <w:ind w:left="0" w:hanging="2"/>
      </w:pPr>
      <w:r>
        <w:rPr>
          <w:b/>
        </w:rPr>
        <w:t>IP</w:t>
      </w:r>
      <w:r>
        <w:t xml:space="preserve"> : Adresa IP a centrului de comanda - recomandăm ca acest </w:t>
      </w:r>
      <w:proofErr w:type="spellStart"/>
      <w:r>
        <w:t>camp</w:t>
      </w:r>
      <w:proofErr w:type="spellEnd"/>
      <w:r>
        <w:t xml:space="preserve"> sa </w:t>
      </w:r>
      <w:proofErr w:type="spellStart"/>
      <w:r>
        <w:t>ramana</w:t>
      </w:r>
      <w:proofErr w:type="spellEnd"/>
      <w:r>
        <w:t xml:space="preserve"> necompletat. Adresa IP a centrului de comanda poate fi completata în acest </w:t>
      </w:r>
      <w:proofErr w:type="spellStart"/>
      <w:r>
        <w:t>camp</w:t>
      </w:r>
      <w:proofErr w:type="spellEnd"/>
      <w:r>
        <w:t xml:space="preserve"> dacă se dorește sa se asigure exclusivitatea conexiunii pe IEC-104 dintre ES200 și centrul de comanda </w:t>
      </w:r>
      <w:proofErr w:type="spellStart"/>
      <w:r>
        <w:t>avand</w:t>
      </w:r>
      <w:proofErr w:type="spellEnd"/>
      <w:r>
        <w:t xml:space="preserve"> adresa |IP în cauză.</w:t>
      </w:r>
    </w:p>
    <w:p w14:paraId="0000031E" w14:textId="62F90754" w:rsidR="00D656D1" w:rsidRDefault="00000000">
      <w:pPr>
        <w:spacing w:line="240" w:lineRule="auto"/>
        <w:ind w:left="0" w:hanging="2"/>
      </w:pPr>
      <w:r>
        <w:rPr>
          <w:b/>
        </w:rPr>
        <w:t>Port</w:t>
      </w:r>
      <w:r>
        <w:t xml:space="preserve"> : portul TCP prin care se </w:t>
      </w:r>
      <w:r w:rsidR="00FB74D9">
        <w:t>realizează</w:t>
      </w:r>
      <w:r>
        <w:t xml:space="preserve"> </w:t>
      </w:r>
      <w:r w:rsidR="00FB74D9">
        <w:t>comunicația</w:t>
      </w:r>
      <w:r>
        <w:t xml:space="preserve"> TCP/IP cu echipamentul (</w:t>
      </w:r>
      <w:proofErr w:type="spellStart"/>
      <w:r>
        <w:t>pt</w:t>
      </w:r>
      <w:proofErr w:type="spellEnd"/>
      <w:r>
        <w:t xml:space="preserve"> IEC-104 cel mai utilizat este portul 2404).</w:t>
      </w:r>
    </w:p>
    <w:p w14:paraId="0000031F" w14:textId="77777777" w:rsidR="00D656D1" w:rsidRDefault="00D656D1">
      <w:pPr>
        <w:ind w:left="0" w:hanging="2"/>
      </w:pPr>
    </w:p>
    <w:p w14:paraId="00000320" w14:textId="77777777" w:rsidR="00D656D1" w:rsidRDefault="00000000">
      <w:pPr>
        <w:pStyle w:val="Titlu3"/>
        <w:numPr>
          <w:ilvl w:val="2"/>
          <w:numId w:val="22"/>
        </w:numPr>
        <w:ind w:left="1" w:hanging="3"/>
        <w:rPr>
          <w:color w:val="000000"/>
        </w:rPr>
      </w:pPr>
      <w:bookmarkStart w:id="119" w:name="_heading=h.m9vi8ne1h9yt" w:colFirst="0" w:colLast="0"/>
      <w:bookmarkEnd w:id="119"/>
      <w:r>
        <w:lastRenderedPageBreak/>
        <w:t>Configurarea generala a CC</w:t>
      </w:r>
    </w:p>
    <w:p w14:paraId="00000321" w14:textId="77777777" w:rsidR="00D656D1" w:rsidRDefault="00000000">
      <w:pPr>
        <w:ind w:left="0" w:hanging="2"/>
      </w:pPr>
      <w:r>
        <w:rPr>
          <w:noProof/>
        </w:rPr>
        <w:drawing>
          <wp:inline distT="114300" distB="114300" distL="114300" distR="114300" wp14:anchorId="0A25D535" wp14:editId="68711144">
            <wp:extent cx="5878195" cy="4267200"/>
            <wp:effectExtent l="0" t="0" r="0" b="0"/>
            <wp:docPr id="109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5"/>
                    <a:srcRect/>
                    <a:stretch>
                      <a:fillRect/>
                    </a:stretch>
                  </pic:blipFill>
                  <pic:spPr>
                    <a:xfrm>
                      <a:off x="0" y="0"/>
                      <a:ext cx="5878195" cy="4267200"/>
                    </a:xfrm>
                    <a:prstGeom prst="rect">
                      <a:avLst/>
                    </a:prstGeom>
                    <a:ln/>
                  </pic:spPr>
                </pic:pic>
              </a:graphicData>
            </a:graphic>
          </wp:inline>
        </w:drawing>
      </w:r>
    </w:p>
    <w:p w14:paraId="00000322" w14:textId="77777777" w:rsidR="00D656D1" w:rsidRDefault="00000000">
      <w:pPr>
        <w:ind w:left="0" w:hanging="2"/>
      </w:pPr>
      <w:r>
        <w:rPr>
          <w:b/>
        </w:rPr>
        <w:t>ASDUADDR</w:t>
      </w:r>
      <w:r>
        <w:t xml:space="preserve"> - adresa comuna a ASDU (</w:t>
      </w:r>
      <w:proofErr w:type="spellStart"/>
      <w:r>
        <w:t>Application</w:t>
      </w:r>
      <w:proofErr w:type="spellEnd"/>
      <w:r>
        <w:t xml:space="preserve"> service data unit). Aceasta adresa trebuie sa fie identică cu adresa setata în centrul de comanda(master de </w:t>
      </w:r>
      <w:proofErr w:type="spellStart"/>
      <w:r>
        <w:t>comunicatie</w:t>
      </w:r>
      <w:proofErr w:type="spellEnd"/>
      <w:r>
        <w:t xml:space="preserve"> IEC-104) pentru inițierea </w:t>
      </w:r>
      <w:proofErr w:type="spellStart"/>
      <w:r>
        <w:t>comunicatiei</w:t>
      </w:r>
      <w:proofErr w:type="spellEnd"/>
      <w:r>
        <w:t xml:space="preserve"> la nivel de aplicație pe acest protocol. Precizăm ca dimensiunea ASDU este 2 </w:t>
      </w:r>
      <w:proofErr w:type="spellStart"/>
      <w:r>
        <w:t>bytes</w:t>
      </w:r>
      <w:proofErr w:type="spellEnd"/>
      <w:r>
        <w:t xml:space="preserve"> și dimensiunea IOA este de 3 </w:t>
      </w:r>
      <w:proofErr w:type="spellStart"/>
      <w:r>
        <w:t>bytes</w:t>
      </w:r>
      <w:proofErr w:type="spellEnd"/>
      <w:r>
        <w:t>;</w:t>
      </w:r>
    </w:p>
    <w:p w14:paraId="00000323" w14:textId="77777777" w:rsidR="00D656D1" w:rsidRDefault="00000000">
      <w:pPr>
        <w:ind w:left="0" w:hanging="2"/>
      </w:pPr>
      <w:r>
        <w:rPr>
          <w:b/>
        </w:rPr>
        <w:t>k</w:t>
      </w:r>
      <w:r>
        <w:t xml:space="preserve"> - numărul de pachete IEC-104 pe care es200 le trimite către masterul de </w:t>
      </w:r>
      <w:proofErr w:type="spellStart"/>
      <w:r>
        <w:t>comunicatie</w:t>
      </w:r>
      <w:proofErr w:type="spellEnd"/>
      <w:r>
        <w:t xml:space="preserve"> înainte sa </w:t>
      </w:r>
      <w:proofErr w:type="spellStart"/>
      <w:r>
        <w:t>astept</w:t>
      </w:r>
      <w:proofErr w:type="spellEnd"/>
      <w:r>
        <w:t xml:space="preserve"> un </w:t>
      </w:r>
      <w:proofErr w:type="spellStart"/>
      <w:r>
        <w:t>raspuns</w:t>
      </w:r>
      <w:proofErr w:type="spellEnd"/>
      <w:r>
        <w:t xml:space="preserve"> de confirmare;</w:t>
      </w:r>
    </w:p>
    <w:p w14:paraId="00000324" w14:textId="77777777" w:rsidR="00D656D1" w:rsidRDefault="00000000">
      <w:pPr>
        <w:ind w:left="0" w:hanging="2"/>
      </w:pPr>
      <w:r>
        <w:rPr>
          <w:b/>
        </w:rPr>
        <w:t>w</w:t>
      </w:r>
      <w:r>
        <w:t xml:space="preserve"> - numărul de pachete pe care es200 le primește de la masterul de </w:t>
      </w:r>
      <w:proofErr w:type="spellStart"/>
      <w:r>
        <w:t>comunicatie</w:t>
      </w:r>
      <w:proofErr w:type="spellEnd"/>
      <w:r>
        <w:t xml:space="preserve"> înainte de a emite un răspuns de confirmare;</w:t>
      </w:r>
    </w:p>
    <w:p w14:paraId="00000325" w14:textId="77777777" w:rsidR="00D656D1" w:rsidRDefault="00000000">
      <w:pPr>
        <w:ind w:left="0" w:hanging="2"/>
      </w:pPr>
      <w:r>
        <w:rPr>
          <w:b/>
        </w:rPr>
        <w:t>T0</w:t>
      </w:r>
      <w:r>
        <w:t xml:space="preserve"> - </w:t>
      </w:r>
      <w:proofErr w:type="spellStart"/>
      <w:r>
        <w:t>Reconnection</w:t>
      </w:r>
      <w:proofErr w:type="spellEnd"/>
      <w:r>
        <w:t xml:space="preserve"> Time (ms)– Timpul după care se încearcă o reconectare pe protocol după o întrerupere de </w:t>
      </w:r>
      <w:proofErr w:type="spellStart"/>
      <w:r>
        <w:t>comunicatie</w:t>
      </w:r>
      <w:proofErr w:type="spellEnd"/>
      <w:r>
        <w:t>;</w:t>
      </w:r>
    </w:p>
    <w:p w14:paraId="00000326" w14:textId="77777777" w:rsidR="00D656D1" w:rsidRDefault="00000000">
      <w:pPr>
        <w:ind w:left="0" w:hanging="2"/>
      </w:pPr>
      <w:r>
        <w:rPr>
          <w:b/>
        </w:rPr>
        <w:lastRenderedPageBreak/>
        <w:t>T1</w:t>
      </w:r>
      <w:r>
        <w:t xml:space="preserve"> -  intervalul de timp de așteptare a unui răspuns de confirmare de la master-</w:t>
      </w:r>
      <w:proofErr w:type="spellStart"/>
      <w:r>
        <w:t>ul</w:t>
      </w:r>
      <w:proofErr w:type="spellEnd"/>
      <w:r>
        <w:t xml:space="preserve"> de IEC104. După expirarea acestui interval fără recepția unui pachet de IEC-104 de la master-</w:t>
      </w:r>
      <w:proofErr w:type="spellStart"/>
      <w:r>
        <w:t>ul</w:t>
      </w:r>
      <w:proofErr w:type="spellEnd"/>
      <w:r>
        <w:t xml:space="preserve"> de </w:t>
      </w:r>
      <w:proofErr w:type="spellStart"/>
      <w:r>
        <w:t>comunicatie</w:t>
      </w:r>
      <w:proofErr w:type="spellEnd"/>
      <w:r>
        <w:t xml:space="preserve">, </w:t>
      </w:r>
      <w:proofErr w:type="spellStart"/>
      <w:r>
        <w:t>legatura</w:t>
      </w:r>
      <w:proofErr w:type="spellEnd"/>
      <w:r>
        <w:t xml:space="preserve"> de </w:t>
      </w:r>
      <w:proofErr w:type="spellStart"/>
      <w:r>
        <w:t>comunicatie</w:t>
      </w:r>
      <w:proofErr w:type="spellEnd"/>
      <w:r>
        <w:t xml:space="preserve"> este întreruptă, </w:t>
      </w:r>
      <w:proofErr w:type="spellStart"/>
      <w:r>
        <w:t>incercandu</w:t>
      </w:r>
      <w:proofErr w:type="spellEnd"/>
      <w:r>
        <w:t>-se restabilirea după intervalul T0;</w:t>
      </w:r>
    </w:p>
    <w:p w14:paraId="00000327" w14:textId="77777777" w:rsidR="00D656D1" w:rsidRDefault="00000000">
      <w:pPr>
        <w:ind w:left="0" w:hanging="2"/>
      </w:pPr>
      <w:r>
        <w:rPr>
          <w:b/>
        </w:rPr>
        <w:t>T2</w:t>
      </w:r>
      <w:r>
        <w:t xml:space="preserve">  - intervalul de timp, după primirea ultimului pachet de IEC-104 de la master, după care este emis de către es200 a unui mesaj de confirmare către master;</w:t>
      </w:r>
    </w:p>
    <w:p w14:paraId="00000328" w14:textId="77777777" w:rsidR="00D656D1" w:rsidRDefault="00000000">
      <w:pPr>
        <w:ind w:left="0" w:hanging="2"/>
      </w:pPr>
      <w:proofErr w:type="spellStart"/>
      <w:r>
        <w:rPr>
          <w:b/>
        </w:rPr>
        <w:t>MaxCommandAge</w:t>
      </w:r>
      <w:proofErr w:type="spellEnd"/>
      <w:r>
        <w:rPr>
          <w:b/>
        </w:rPr>
        <w:t xml:space="preserve"> [ms]</w:t>
      </w:r>
      <w:r>
        <w:t xml:space="preserve"> - Intervalul de timp în care comanda emisă de către master este păstrată în memoria es200 și poate fi executată. Comanda se considera a fi executată dacă a putut fi transmisă și executată de către IED;</w:t>
      </w:r>
    </w:p>
    <w:p w14:paraId="00000329" w14:textId="77777777" w:rsidR="00D656D1" w:rsidRDefault="00000000">
      <w:pPr>
        <w:ind w:left="0" w:hanging="2"/>
      </w:pPr>
      <w:proofErr w:type="spellStart"/>
      <w:r>
        <w:rPr>
          <w:b/>
        </w:rPr>
        <w:t>HasTimeTag</w:t>
      </w:r>
      <w:proofErr w:type="spellEnd"/>
      <w:r>
        <w:t xml:space="preserve"> - setarea acestui parametru face ca </w:t>
      </w:r>
      <w:proofErr w:type="spellStart"/>
      <w:r>
        <w:t>marimile</w:t>
      </w:r>
      <w:proofErr w:type="spellEnd"/>
      <w:r>
        <w:t xml:space="preserve"> de stare binare si duble trimise către master sa fie însoțite de eticheta de timp;</w:t>
      </w:r>
    </w:p>
    <w:p w14:paraId="0000032A" w14:textId="77777777" w:rsidR="00D656D1" w:rsidRDefault="00000000">
      <w:pPr>
        <w:ind w:left="0" w:hanging="2"/>
      </w:pPr>
      <w:proofErr w:type="spellStart"/>
      <w:r>
        <w:rPr>
          <w:b/>
        </w:rPr>
        <w:t>InvalidClockSync</w:t>
      </w:r>
      <w:proofErr w:type="spellEnd"/>
      <w:r>
        <w:rPr>
          <w:b/>
        </w:rPr>
        <w:t xml:space="preserve"> [ms]</w:t>
      </w:r>
      <w:r>
        <w:t xml:space="preserve"> - După expirarea acestui interval de timp, eticheta de timp asociată salve de IEC-104 devine invalida si este necesara emiterea de </w:t>
      </w:r>
      <w:proofErr w:type="spellStart"/>
      <w:r>
        <w:t>catre</w:t>
      </w:r>
      <w:proofErr w:type="spellEnd"/>
      <w:r>
        <w:t xml:space="preserve"> master a unei noi cereri de sincronizare de timp (ASDU tip 103). Dacă sincronizarea de timp se face periodic de carte master, intervalul de timp de sincronizarea a masterului trebuie sa fie mai mic </w:t>
      </w:r>
      <w:proofErr w:type="spellStart"/>
      <w:r>
        <w:t>decat</w:t>
      </w:r>
      <w:proofErr w:type="spellEnd"/>
      <w:r>
        <w:t xml:space="preserve"> acest parametru.</w:t>
      </w:r>
    </w:p>
    <w:p w14:paraId="0000032B" w14:textId="77777777" w:rsidR="00D656D1" w:rsidRDefault="00000000">
      <w:pPr>
        <w:ind w:left="0" w:hanging="2"/>
      </w:pPr>
      <w:proofErr w:type="spellStart"/>
      <w:r>
        <w:rPr>
          <w:b/>
        </w:rPr>
        <w:t>CyclicPeriod</w:t>
      </w:r>
      <w:proofErr w:type="spellEnd"/>
      <w:r>
        <w:rPr>
          <w:b/>
        </w:rPr>
        <w:t xml:space="preserve"> [ms]</w:t>
      </w:r>
      <w:r>
        <w:t xml:space="preserve"> - Interval general </w:t>
      </w:r>
      <w:proofErr w:type="spellStart"/>
      <w:r>
        <w:t>reprezentand</w:t>
      </w:r>
      <w:proofErr w:type="spellEnd"/>
      <w:r>
        <w:t xml:space="preserve"> perioada utilizată pentru a trimite mărimi </w:t>
      </w:r>
      <w:proofErr w:type="spellStart"/>
      <w:r>
        <w:t>avand</w:t>
      </w:r>
      <w:proofErr w:type="spellEnd"/>
      <w:r>
        <w:t xml:space="preserve"> setat ciclic ca mod de transmitere. Celelalte moduri de transmitere a </w:t>
      </w:r>
      <w:proofErr w:type="spellStart"/>
      <w:r>
        <w:t>marimilor</w:t>
      </w:r>
      <w:proofErr w:type="spellEnd"/>
      <w:r>
        <w:t xml:space="preserve"> sub forma de eveniment sunt modificarea unui jitter sau a </w:t>
      </w:r>
      <w:proofErr w:type="spellStart"/>
      <w:r>
        <w:t>validitatii</w:t>
      </w:r>
      <w:proofErr w:type="spellEnd"/>
      <w:r>
        <w:t xml:space="preserve"> ;</w:t>
      </w:r>
    </w:p>
    <w:p w14:paraId="0000032C" w14:textId="77777777" w:rsidR="00D656D1" w:rsidRDefault="00000000">
      <w:pPr>
        <w:ind w:left="0" w:hanging="2"/>
      </w:pPr>
      <w:proofErr w:type="spellStart"/>
      <w:r>
        <w:rPr>
          <w:b/>
        </w:rPr>
        <w:t>CyclicAfterGi</w:t>
      </w:r>
      <w:proofErr w:type="spellEnd"/>
      <w:r>
        <w:t xml:space="preserve"> - dacă acest parametru este setat, es200 nu va mai trimite către master mărimi cu mod de transmisie ciclica setata (în tabelul corespunzător tipului de mărime) cereri ciclice înainte de prima cerere de interogare generala emisa de </w:t>
      </w:r>
      <w:proofErr w:type="spellStart"/>
      <w:r>
        <w:t>catre</w:t>
      </w:r>
      <w:proofErr w:type="spellEnd"/>
      <w:r>
        <w:t xml:space="preserve"> master.</w:t>
      </w:r>
    </w:p>
    <w:p w14:paraId="0000032D" w14:textId="07300F9E" w:rsidR="00D656D1" w:rsidRDefault="00FB74D9">
      <w:pPr>
        <w:pStyle w:val="Titlu3"/>
        <w:numPr>
          <w:ilvl w:val="2"/>
          <w:numId w:val="22"/>
        </w:numPr>
        <w:ind w:left="1" w:hanging="3"/>
        <w:rPr>
          <w:color w:val="000000"/>
        </w:rPr>
      </w:pPr>
      <w:bookmarkStart w:id="120" w:name="_heading=h.9e87lgb4vshk" w:colFirst="0" w:colLast="0"/>
      <w:bookmarkEnd w:id="120"/>
      <w:r>
        <w:t>Adăugarea</w:t>
      </w:r>
      <w:r w:rsidR="00000000">
        <w:t xml:space="preserve"> </w:t>
      </w:r>
      <w:proofErr w:type="spellStart"/>
      <w:r w:rsidR="00000000">
        <w:t>marimilor</w:t>
      </w:r>
      <w:proofErr w:type="spellEnd"/>
      <w:r w:rsidR="00000000">
        <w:t xml:space="preserve"> digitale</w:t>
      </w:r>
    </w:p>
    <w:p w14:paraId="0000032E" w14:textId="77777777" w:rsidR="00D656D1" w:rsidRDefault="00000000">
      <w:pPr>
        <w:ind w:left="0" w:hanging="2"/>
      </w:pPr>
      <w:r>
        <w:t xml:space="preserve">Se utilizează secțiunile Single-Point Information si </w:t>
      </w:r>
      <w:proofErr w:type="spellStart"/>
      <w:r>
        <w:t>Double</w:t>
      </w:r>
      <w:proofErr w:type="spellEnd"/>
      <w:r>
        <w:t>-Point Information, funcție de tipul de informații ce se doresc a fi transmise către centrul de comanda.</w:t>
      </w:r>
    </w:p>
    <w:p w14:paraId="0000032F" w14:textId="77777777" w:rsidR="00D656D1" w:rsidRDefault="00000000">
      <w:pPr>
        <w:ind w:left="0" w:hanging="2"/>
      </w:pPr>
      <w:r>
        <w:t xml:space="preserve">Protocolul IEC-60870-5-104 permite utilizarea a 2 tipuri de mărimi de stare  - binare și duble. </w:t>
      </w:r>
      <w:proofErr w:type="spellStart"/>
      <w:r>
        <w:t>Marimile</w:t>
      </w:r>
      <w:proofErr w:type="spellEnd"/>
      <w:r>
        <w:t xml:space="preserve"> de tip dublu sunt utilizate pentru transmiterea si monitorizare stării echipamentelor de </w:t>
      </w:r>
      <w:proofErr w:type="spellStart"/>
      <w:r>
        <w:t>comutatie</w:t>
      </w:r>
      <w:proofErr w:type="spellEnd"/>
      <w:r>
        <w:t xml:space="preserve">. Echipamentele de </w:t>
      </w:r>
      <w:proofErr w:type="spellStart"/>
      <w:r>
        <w:t>comutatie</w:t>
      </w:r>
      <w:proofErr w:type="spellEnd"/>
      <w:r>
        <w:t xml:space="preserve"> (separatoare, </w:t>
      </w:r>
      <w:proofErr w:type="spellStart"/>
      <w:r>
        <w:t>intrerupatoare</w:t>
      </w:r>
      <w:proofErr w:type="spellEnd"/>
      <w:r>
        <w:t>) au 4 stări necesar a fi monitorizate - intermediar (valoare 0), deschis/deconectat (valoarea 1), închis/conectat (valoarea 2), defect ( valoare 3).</w:t>
      </w:r>
    </w:p>
    <w:p w14:paraId="00000330" w14:textId="77777777" w:rsidR="00D656D1" w:rsidRDefault="00000000">
      <w:pPr>
        <w:ind w:left="0" w:hanging="2"/>
      </w:pPr>
      <w:r>
        <w:lastRenderedPageBreak/>
        <w:t xml:space="preserve">Entitățile a căror stare se dorește a fi trimisă către centru de comanda sunt cele preluate din IED-uri si </w:t>
      </w:r>
      <w:proofErr w:type="spellStart"/>
      <w:r>
        <w:t>si</w:t>
      </w:r>
      <w:proofErr w:type="spellEnd"/>
      <w:r>
        <w:t xml:space="preserve"> vor fi alese din lista disponibilă în secțiunea </w:t>
      </w:r>
      <w:r>
        <w:rPr>
          <w:b/>
        </w:rPr>
        <w:t xml:space="preserve">Master </w:t>
      </w:r>
      <w:proofErr w:type="spellStart"/>
      <w:r>
        <w:rPr>
          <w:b/>
        </w:rPr>
        <w:t>Variable</w:t>
      </w:r>
      <w:proofErr w:type="spellEnd"/>
      <w:r>
        <w:rPr>
          <w:b/>
        </w:rPr>
        <w:t xml:space="preserve"> </w:t>
      </w:r>
      <w:proofErr w:type="spellStart"/>
      <w:r>
        <w:rPr>
          <w:b/>
        </w:rPr>
        <w:t>Name</w:t>
      </w:r>
      <w:proofErr w:type="spellEnd"/>
      <w:r>
        <w:t xml:space="preserve">. Numele IED de la care este preluata </w:t>
      </w:r>
      <w:proofErr w:type="spellStart"/>
      <w:r>
        <w:t>informatia</w:t>
      </w:r>
      <w:proofErr w:type="spellEnd"/>
      <w:r>
        <w:t xml:space="preserve"> este completat automat </w:t>
      </w:r>
      <w:proofErr w:type="spellStart"/>
      <w:r>
        <w:t>dupa</w:t>
      </w:r>
      <w:proofErr w:type="spellEnd"/>
      <w:r>
        <w:t xml:space="preserve"> alegerea </w:t>
      </w:r>
      <w:proofErr w:type="spellStart"/>
      <w:r>
        <w:t>entitatii</w:t>
      </w:r>
      <w:proofErr w:type="spellEnd"/>
      <w:r>
        <w:t>.</w:t>
      </w:r>
    </w:p>
    <w:p w14:paraId="00000331" w14:textId="77777777" w:rsidR="00D656D1" w:rsidRDefault="00000000">
      <w:pPr>
        <w:ind w:left="0" w:hanging="2"/>
      </w:pPr>
      <w:r>
        <w:rPr>
          <w:noProof/>
        </w:rPr>
        <w:drawing>
          <wp:inline distT="114300" distB="114300" distL="114300" distR="114300" wp14:anchorId="54B054B0" wp14:editId="0BADCEDD">
            <wp:extent cx="3810000" cy="809625"/>
            <wp:effectExtent l="0" t="0" r="0" b="0"/>
            <wp:docPr id="109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6"/>
                    <a:srcRect/>
                    <a:stretch>
                      <a:fillRect/>
                    </a:stretch>
                  </pic:blipFill>
                  <pic:spPr>
                    <a:xfrm>
                      <a:off x="0" y="0"/>
                      <a:ext cx="3810000" cy="809625"/>
                    </a:xfrm>
                    <a:prstGeom prst="rect">
                      <a:avLst/>
                    </a:prstGeom>
                    <a:ln/>
                  </pic:spPr>
                </pic:pic>
              </a:graphicData>
            </a:graphic>
          </wp:inline>
        </w:drawing>
      </w:r>
    </w:p>
    <w:p w14:paraId="00000332" w14:textId="77777777" w:rsidR="00D656D1" w:rsidRDefault="00000000">
      <w:pPr>
        <w:widowControl w:val="0"/>
        <w:spacing w:before="20" w:after="20"/>
        <w:ind w:left="0" w:hanging="2"/>
      </w:pPr>
      <w:proofErr w:type="spellStart"/>
      <w:r>
        <w:rPr>
          <w:b/>
        </w:rPr>
        <w:t>Address</w:t>
      </w:r>
      <w:proofErr w:type="spellEnd"/>
      <w:r>
        <w:t xml:space="preserve"> – Adresa informației de tip </w:t>
      </w:r>
      <w:proofErr w:type="spellStart"/>
      <w:r>
        <w:t>Binary</w:t>
      </w:r>
      <w:proofErr w:type="spellEnd"/>
      <w:r>
        <w:t xml:space="preserve"> input ce urmează sa fie transmisă către centrul de comanda. In centru de comanda este necesara </w:t>
      </w:r>
      <w:proofErr w:type="spellStart"/>
      <w:r>
        <w:t>adaugarea</w:t>
      </w:r>
      <w:proofErr w:type="spellEnd"/>
      <w:r>
        <w:t xml:space="preserve"> unei adrese identice pentru recepționarea stării entității.</w:t>
      </w:r>
    </w:p>
    <w:p w14:paraId="00000333" w14:textId="77777777" w:rsidR="00D656D1" w:rsidRDefault="00000000">
      <w:pPr>
        <w:widowControl w:val="0"/>
        <w:spacing w:before="20" w:after="20"/>
        <w:ind w:left="0" w:hanging="2"/>
      </w:pPr>
      <w:proofErr w:type="spellStart"/>
      <w:r>
        <w:rPr>
          <w:b/>
        </w:rPr>
        <w:t>Validity</w:t>
      </w:r>
      <w:proofErr w:type="spellEnd"/>
      <w:r>
        <w:t xml:space="preserve"> – Activarea acestei opțiuni permite procesului IEC-104 slave din ES200 sa inițieze trimiterea unui eveniment către centru de comanda la schimbarea calității informațiilor entității monitorizate;</w:t>
      </w:r>
    </w:p>
    <w:p w14:paraId="00000334" w14:textId="77777777" w:rsidR="00D656D1" w:rsidRDefault="00000000">
      <w:pPr>
        <w:widowControl w:val="0"/>
        <w:spacing w:before="20" w:after="20"/>
        <w:ind w:left="0" w:hanging="2"/>
        <w:rPr>
          <w:b/>
        </w:rPr>
      </w:pPr>
      <w:proofErr w:type="spellStart"/>
      <w:r>
        <w:rPr>
          <w:b/>
        </w:rPr>
        <w:t>Cyclic</w:t>
      </w:r>
      <w:proofErr w:type="spellEnd"/>
      <w:r>
        <w:t xml:space="preserve"> – Activarea acestei opțiuni permite procesului IEC-104 slave din ES200 sa inițieze trimiterea ciclică, cu periodicitatea setata prin parametrul </w:t>
      </w:r>
      <w:proofErr w:type="spellStart"/>
      <w:r>
        <w:rPr>
          <w:b/>
        </w:rPr>
        <w:t>CyclicPeriod</w:t>
      </w:r>
      <w:proofErr w:type="spellEnd"/>
      <w:r>
        <w:rPr>
          <w:b/>
        </w:rPr>
        <w:t xml:space="preserve"> (</w:t>
      </w:r>
      <w:r>
        <w:t xml:space="preserve">punctul 6.1.2 ) a informațiilor de stare și calitate aferente </w:t>
      </w:r>
      <w:proofErr w:type="spellStart"/>
      <w:r>
        <w:t>entitatii</w:t>
      </w:r>
      <w:proofErr w:type="spellEnd"/>
      <w:r>
        <w:t xml:space="preserve"> în cauză. </w:t>
      </w:r>
      <w:r>
        <w:rPr>
          <w:b/>
        </w:rPr>
        <w:t xml:space="preserve">Nu recomandăm utilizarea acestei opțiuni, IEC-104 fiind un protocol bazat pe </w:t>
      </w:r>
      <w:proofErr w:type="spellStart"/>
      <w:r>
        <w:rPr>
          <w:b/>
        </w:rPr>
        <w:t>tramisia</w:t>
      </w:r>
      <w:proofErr w:type="spellEnd"/>
      <w:r>
        <w:rPr>
          <w:b/>
        </w:rPr>
        <w:t xml:space="preserve"> spontana a </w:t>
      </w:r>
      <w:proofErr w:type="spellStart"/>
      <w:r>
        <w:rPr>
          <w:b/>
        </w:rPr>
        <w:t>schimbarilor</w:t>
      </w:r>
      <w:proofErr w:type="spellEnd"/>
      <w:r>
        <w:rPr>
          <w:b/>
        </w:rPr>
        <w:t xml:space="preserve"> de stare sub forma unor evenimente.</w:t>
      </w:r>
    </w:p>
    <w:p w14:paraId="00000335" w14:textId="77777777" w:rsidR="00D656D1" w:rsidRDefault="00000000">
      <w:pPr>
        <w:pStyle w:val="Titlu3"/>
        <w:numPr>
          <w:ilvl w:val="2"/>
          <w:numId w:val="22"/>
        </w:numPr>
        <w:ind w:left="1" w:hanging="3"/>
        <w:rPr>
          <w:color w:val="000000"/>
        </w:rPr>
      </w:pPr>
      <w:bookmarkStart w:id="121" w:name="_heading=h.qg5mgh80jugy" w:colFirst="0" w:colLast="0"/>
      <w:bookmarkEnd w:id="121"/>
      <w:r>
        <w:t xml:space="preserve">Adăugarea </w:t>
      </w:r>
      <w:proofErr w:type="spellStart"/>
      <w:r>
        <w:t>marimilor</w:t>
      </w:r>
      <w:proofErr w:type="spellEnd"/>
      <w:r>
        <w:t xml:space="preserve"> analogice</w:t>
      </w:r>
    </w:p>
    <w:p w14:paraId="00000336" w14:textId="77777777" w:rsidR="00D656D1" w:rsidRDefault="00000000">
      <w:pPr>
        <w:ind w:left="0" w:hanging="2"/>
      </w:pPr>
      <w:r>
        <w:t xml:space="preserve">Se utilizează secțiunile </w:t>
      </w:r>
      <w:proofErr w:type="spellStart"/>
      <w:r>
        <w:t>Normalized</w:t>
      </w:r>
      <w:proofErr w:type="spellEnd"/>
      <w:r>
        <w:t xml:space="preserve">, </w:t>
      </w:r>
      <w:proofErr w:type="spellStart"/>
      <w:r>
        <w:t>Scaled</w:t>
      </w:r>
      <w:proofErr w:type="spellEnd"/>
      <w:r>
        <w:t xml:space="preserve">, </w:t>
      </w:r>
      <w:proofErr w:type="spellStart"/>
      <w:r>
        <w:t>Short</w:t>
      </w:r>
      <w:proofErr w:type="spellEnd"/>
      <w:r>
        <w:t xml:space="preserve"> </w:t>
      </w:r>
      <w:proofErr w:type="spellStart"/>
      <w:r>
        <w:t>Floating</w:t>
      </w:r>
      <w:proofErr w:type="spellEnd"/>
      <w:r>
        <w:t xml:space="preserve"> funcție de tipul de informații de tip mărimi analogice ce se doresc a fi transmise către centrul de comanda.</w:t>
      </w:r>
    </w:p>
    <w:p w14:paraId="00000337" w14:textId="77777777" w:rsidR="00D656D1" w:rsidRDefault="00000000">
      <w:pPr>
        <w:ind w:left="0" w:hanging="2"/>
      </w:pPr>
      <w:r>
        <w:t xml:space="preserve">Protocolul IEC-60870-5-104 permite utilizarea a 3 tipuri de mărimi analogice - </w:t>
      </w:r>
      <w:proofErr w:type="spellStart"/>
      <w:r>
        <w:t>Normalized</w:t>
      </w:r>
      <w:proofErr w:type="spellEnd"/>
      <w:r>
        <w:t xml:space="preserve">, </w:t>
      </w:r>
      <w:proofErr w:type="spellStart"/>
      <w:r>
        <w:t>Scaled</w:t>
      </w:r>
      <w:proofErr w:type="spellEnd"/>
      <w:r>
        <w:t xml:space="preserve">, </w:t>
      </w:r>
      <w:proofErr w:type="spellStart"/>
      <w:r>
        <w:t>Short</w:t>
      </w:r>
      <w:proofErr w:type="spellEnd"/>
      <w:r>
        <w:t xml:space="preserve"> </w:t>
      </w:r>
      <w:proofErr w:type="spellStart"/>
      <w:r>
        <w:t>Floating</w:t>
      </w:r>
      <w:proofErr w:type="spellEnd"/>
      <w:r>
        <w:t xml:space="preserve">. În mod curent, pentru ES200 utilizăm tipul de data </w:t>
      </w:r>
      <w:proofErr w:type="spellStart"/>
      <w:r>
        <w:t>Short</w:t>
      </w:r>
      <w:proofErr w:type="spellEnd"/>
      <w:r>
        <w:t xml:space="preserve"> </w:t>
      </w:r>
      <w:proofErr w:type="spellStart"/>
      <w:r>
        <w:t>Floating</w:t>
      </w:r>
      <w:proofErr w:type="spellEnd"/>
      <w:r>
        <w:t>.</w:t>
      </w:r>
    </w:p>
    <w:p w14:paraId="00000338" w14:textId="77777777" w:rsidR="00D656D1" w:rsidRDefault="00000000">
      <w:pPr>
        <w:ind w:left="0" w:hanging="2"/>
      </w:pPr>
      <w:proofErr w:type="spellStart"/>
      <w:r>
        <w:t>Marimile</w:t>
      </w:r>
      <w:proofErr w:type="spellEnd"/>
      <w:r>
        <w:t xml:space="preserve"> analogice a căror stare se dorește a fi trimisă către centru de comanda sunt cele preluate din IED-uri si </w:t>
      </w:r>
      <w:proofErr w:type="spellStart"/>
      <w:r>
        <w:t>si</w:t>
      </w:r>
      <w:proofErr w:type="spellEnd"/>
      <w:r>
        <w:t xml:space="preserve"> vor fi alese din lista disponibilă în secțiunea </w:t>
      </w:r>
      <w:r>
        <w:rPr>
          <w:b/>
        </w:rPr>
        <w:t xml:space="preserve">Master </w:t>
      </w:r>
      <w:proofErr w:type="spellStart"/>
      <w:r>
        <w:rPr>
          <w:b/>
        </w:rPr>
        <w:t>Variable</w:t>
      </w:r>
      <w:proofErr w:type="spellEnd"/>
      <w:r>
        <w:rPr>
          <w:b/>
        </w:rPr>
        <w:t xml:space="preserve"> </w:t>
      </w:r>
      <w:proofErr w:type="spellStart"/>
      <w:r>
        <w:rPr>
          <w:b/>
        </w:rPr>
        <w:t>Name</w:t>
      </w:r>
      <w:proofErr w:type="spellEnd"/>
      <w:r>
        <w:t xml:space="preserve">. Numele IED de la care este preluata </w:t>
      </w:r>
      <w:proofErr w:type="spellStart"/>
      <w:r>
        <w:t>informatia</w:t>
      </w:r>
      <w:proofErr w:type="spellEnd"/>
      <w:r>
        <w:t xml:space="preserve"> este completat automat </w:t>
      </w:r>
      <w:proofErr w:type="spellStart"/>
      <w:r>
        <w:t>dupa</w:t>
      </w:r>
      <w:proofErr w:type="spellEnd"/>
      <w:r>
        <w:t xml:space="preserve"> alegerea </w:t>
      </w:r>
      <w:proofErr w:type="spellStart"/>
      <w:r>
        <w:t>entitatii</w:t>
      </w:r>
      <w:proofErr w:type="spellEnd"/>
      <w:r>
        <w:t>.</w:t>
      </w:r>
    </w:p>
    <w:p w14:paraId="00000339" w14:textId="77777777" w:rsidR="00D656D1" w:rsidRDefault="00D656D1">
      <w:pPr>
        <w:ind w:left="0" w:hanging="2"/>
      </w:pPr>
    </w:p>
    <w:p w14:paraId="0000033A" w14:textId="77777777" w:rsidR="00D656D1" w:rsidRDefault="00000000">
      <w:pPr>
        <w:ind w:left="0" w:hanging="2"/>
      </w:pPr>
      <w:r>
        <w:rPr>
          <w:noProof/>
        </w:rPr>
        <w:lastRenderedPageBreak/>
        <w:drawing>
          <wp:inline distT="114300" distB="114300" distL="114300" distR="114300" wp14:anchorId="25E5AF7B" wp14:editId="7789C830">
            <wp:extent cx="4800600" cy="1162050"/>
            <wp:effectExtent l="0" t="0" r="0" b="0"/>
            <wp:docPr id="107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7"/>
                    <a:srcRect/>
                    <a:stretch>
                      <a:fillRect/>
                    </a:stretch>
                  </pic:blipFill>
                  <pic:spPr>
                    <a:xfrm>
                      <a:off x="0" y="0"/>
                      <a:ext cx="4800600" cy="1162050"/>
                    </a:xfrm>
                    <a:prstGeom prst="rect">
                      <a:avLst/>
                    </a:prstGeom>
                    <a:ln/>
                  </pic:spPr>
                </pic:pic>
              </a:graphicData>
            </a:graphic>
          </wp:inline>
        </w:drawing>
      </w:r>
    </w:p>
    <w:p w14:paraId="0000033B" w14:textId="77777777" w:rsidR="00D656D1" w:rsidRDefault="00D656D1">
      <w:pPr>
        <w:ind w:left="0" w:hanging="2"/>
      </w:pPr>
    </w:p>
    <w:p w14:paraId="0000033C" w14:textId="77777777" w:rsidR="00D656D1" w:rsidRDefault="00000000">
      <w:pPr>
        <w:widowControl w:val="0"/>
        <w:spacing w:before="20" w:after="20"/>
        <w:ind w:left="0" w:hanging="2"/>
      </w:pPr>
      <w:proofErr w:type="spellStart"/>
      <w:r>
        <w:rPr>
          <w:b/>
        </w:rPr>
        <w:t>Address</w:t>
      </w:r>
      <w:proofErr w:type="spellEnd"/>
      <w:r>
        <w:t xml:space="preserve"> – Adresa informației de tip mărime analogică ce urmează sa fie transmisă către centrul de comanda. In centru de comanda este necesara </w:t>
      </w:r>
      <w:proofErr w:type="spellStart"/>
      <w:r>
        <w:t>adaugarea</w:t>
      </w:r>
      <w:proofErr w:type="spellEnd"/>
      <w:r>
        <w:t xml:space="preserve"> unei adrese identice pentru recepționarea stării entității.</w:t>
      </w:r>
    </w:p>
    <w:p w14:paraId="0000033D" w14:textId="77777777" w:rsidR="00D656D1" w:rsidRDefault="00000000">
      <w:pPr>
        <w:widowControl w:val="0"/>
        <w:spacing w:before="20" w:after="20"/>
        <w:ind w:left="0" w:hanging="2"/>
      </w:pPr>
      <w:proofErr w:type="spellStart"/>
      <w:r>
        <w:rPr>
          <w:b/>
        </w:rPr>
        <w:t>Validity</w:t>
      </w:r>
      <w:proofErr w:type="spellEnd"/>
      <w:r>
        <w:t xml:space="preserve"> – Activarea acestei opțiuni permite procesului IEC-104 slave din ES200 sa inițieze trimiterea unui eveniment către centru de comanda la schimbarea calității informațiilor entității monitorizate;</w:t>
      </w:r>
    </w:p>
    <w:p w14:paraId="0000033E" w14:textId="77777777" w:rsidR="00D656D1" w:rsidRDefault="00000000">
      <w:pPr>
        <w:widowControl w:val="0"/>
        <w:spacing w:before="20" w:after="20"/>
        <w:ind w:left="0" w:hanging="2"/>
      </w:pPr>
      <w:r>
        <w:rPr>
          <w:b/>
        </w:rPr>
        <w:t>Jitter</w:t>
      </w:r>
      <w:r>
        <w:t xml:space="preserve"> -  Activare acestei </w:t>
      </w:r>
      <w:proofErr w:type="spellStart"/>
      <w:r>
        <w:t>optiuni</w:t>
      </w:r>
      <w:proofErr w:type="spellEnd"/>
      <w:r>
        <w:t xml:space="preserve"> permite procesului IEC-104 slave din ES200 sa inițieze trimiterea valorii mărimii analogice către centru de comanda la </w:t>
      </w:r>
      <w:proofErr w:type="spellStart"/>
      <w:r>
        <w:t>depasirea</w:t>
      </w:r>
      <w:proofErr w:type="spellEnd"/>
      <w:r>
        <w:t xml:space="preserve"> unui anumit prag setabil. Mecanismul permite ca în urma unei variații (+ sau -) mai mari </w:t>
      </w:r>
      <w:proofErr w:type="spellStart"/>
      <w:r>
        <w:t>decat</w:t>
      </w:r>
      <w:proofErr w:type="spellEnd"/>
      <w:r>
        <w:t xml:space="preserve"> o valoare setata (câmpul </w:t>
      </w:r>
      <w:proofErr w:type="spellStart"/>
      <w:r>
        <w:t>Variation</w:t>
      </w:r>
      <w:proofErr w:type="spellEnd"/>
      <w:r>
        <w:t xml:space="preserve">) a valorii instantanee a mărimii transmise de IED raportata la ultima valoare înregistrată de ES200, sa fie generat, de către slave de IEC-104, un eveniment </w:t>
      </w:r>
      <w:proofErr w:type="spellStart"/>
      <w:r>
        <w:t>continand</w:t>
      </w:r>
      <w:proofErr w:type="spellEnd"/>
      <w:r>
        <w:t xml:space="preserve"> valoarea instantanee a mărimii care va fi trimis către centrul de comanda;</w:t>
      </w:r>
    </w:p>
    <w:p w14:paraId="0000033F" w14:textId="77777777" w:rsidR="00D656D1" w:rsidRDefault="00000000">
      <w:pPr>
        <w:widowControl w:val="0"/>
        <w:spacing w:before="20" w:after="20"/>
        <w:ind w:left="0" w:hanging="2"/>
      </w:pPr>
      <w:proofErr w:type="spellStart"/>
      <w:r>
        <w:rPr>
          <w:b/>
        </w:rPr>
        <w:t>Variation</w:t>
      </w:r>
      <w:proofErr w:type="spellEnd"/>
      <w:r>
        <w:t xml:space="preserve"> – valoarea pragului minim necesar pentru inițierea procedurii de transmitere a valorii mărimi analogice în cauză de către ES200 către centru de comanda. La o variație mai mari </w:t>
      </w:r>
      <w:proofErr w:type="spellStart"/>
      <w:r>
        <w:t>decat</w:t>
      </w:r>
      <w:proofErr w:type="spellEnd"/>
      <w:r>
        <w:t xml:space="preserve"> valoarea setata în acest câmp a valorii instantanee a mărimii transmise de IED raportata la ultima citire a acestuia se </w:t>
      </w:r>
      <w:proofErr w:type="spellStart"/>
      <w:r>
        <w:t>genereaza</w:t>
      </w:r>
      <w:proofErr w:type="spellEnd"/>
      <w:r>
        <w:t xml:space="preserve"> eveniment si va fi trimis către centrul de comanda.</w:t>
      </w:r>
    </w:p>
    <w:p w14:paraId="00000340" w14:textId="77777777" w:rsidR="00D656D1" w:rsidRDefault="00000000">
      <w:pPr>
        <w:widowControl w:val="0"/>
        <w:spacing w:before="20" w:after="20"/>
        <w:ind w:left="0" w:hanging="2"/>
        <w:rPr>
          <w:b/>
        </w:rPr>
      </w:pPr>
      <w:proofErr w:type="spellStart"/>
      <w:r>
        <w:rPr>
          <w:b/>
        </w:rPr>
        <w:t>Cyclic</w:t>
      </w:r>
      <w:proofErr w:type="spellEnd"/>
      <w:r>
        <w:t xml:space="preserve"> – Activarea acestei opțiuni permite procesului IEC-104 slave din ES200 sa inițieze trimiterea ciclică, cu periodicitatea setata prin parametrul </w:t>
      </w:r>
      <w:proofErr w:type="spellStart"/>
      <w:r>
        <w:rPr>
          <w:b/>
        </w:rPr>
        <w:t>CyclicPeriod</w:t>
      </w:r>
      <w:proofErr w:type="spellEnd"/>
      <w:r>
        <w:rPr>
          <w:b/>
        </w:rPr>
        <w:t xml:space="preserve"> (</w:t>
      </w:r>
      <w:r>
        <w:t xml:space="preserve">punctul 6.1.2 ) a informațiilor de stare și calitate aferente </w:t>
      </w:r>
      <w:proofErr w:type="spellStart"/>
      <w:r>
        <w:t>entitatii</w:t>
      </w:r>
      <w:proofErr w:type="spellEnd"/>
      <w:r>
        <w:t xml:space="preserve"> în cauză. </w:t>
      </w:r>
      <w:r>
        <w:rPr>
          <w:b/>
        </w:rPr>
        <w:t xml:space="preserve">Nu recomandăm utilizarea acestei opțiuni, IEC-104 fiind un protocol bazat pe </w:t>
      </w:r>
      <w:proofErr w:type="spellStart"/>
      <w:r>
        <w:rPr>
          <w:b/>
        </w:rPr>
        <w:t>tramisia</w:t>
      </w:r>
      <w:proofErr w:type="spellEnd"/>
      <w:r>
        <w:rPr>
          <w:b/>
        </w:rPr>
        <w:t xml:space="preserve"> spontana a </w:t>
      </w:r>
      <w:proofErr w:type="spellStart"/>
      <w:r>
        <w:rPr>
          <w:b/>
        </w:rPr>
        <w:t>schimbarilor</w:t>
      </w:r>
      <w:proofErr w:type="spellEnd"/>
      <w:r>
        <w:rPr>
          <w:b/>
        </w:rPr>
        <w:t xml:space="preserve"> de stare sub forma unor evenimente.</w:t>
      </w:r>
    </w:p>
    <w:p w14:paraId="00000341" w14:textId="77777777" w:rsidR="00D656D1" w:rsidRDefault="00000000">
      <w:pPr>
        <w:pStyle w:val="Titlu3"/>
        <w:numPr>
          <w:ilvl w:val="2"/>
          <w:numId w:val="22"/>
        </w:numPr>
        <w:ind w:left="1" w:hanging="3"/>
        <w:rPr>
          <w:color w:val="000000"/>
        </w:rPr>
      </w:pPr>
      <w:bookmarkStart w:id="122" w:name="_heading=h.n1a49z3wdmn0" w:colFirst="0" w:colLast="0"/>
      <w:bookmarkEnd w:id="122"/>
      <w:r>
        <w:t>Adăugarea comenzilor</w:t>
      </w:r>
    </w:p>
    <w:p w14:paraId="00000342" w14:textId="77777777" w:rsidR="00D656D1" w:rsidRDefault="00000000">
      <w:pPr>
        <w:ind w:left="0" w:hanging="2"/>
      </w:pPr>
      <w:r>
        <w:t xml:space="preserve">Se utilizează secțiunile Single-Point </w:t>
      </w:r>
      <w:proofErr w:type="spellStart"/>
      <w:r>
        <w:t>Command</w:t>
      </w:r>
      <w:proofErr w:type="spellEnd"/>
      <w:r>
        <w:t xml:space="preserve"> și </w:t>
      </w:r>
      <w:proofErr w:type="spellStart"/>
      <w:r>
        <w:t>Double</w:t>
      </w:r>
      <w:proofErr w:type="spellEnd"/>
      <w:r>
        <w:t xml:space="preserve">-Point </w:t>
      </w:r>
      <w:proofErr w:type="spellStart"/>
      <w:r>
        <w:t>Command</w:t>
      </w:r>
      <w:proofErr w:type="spellEnd"/>
      <w:r>
        <w:t xml:space="preserve">, funcție de tipul de comenzi ce se doresc a fi </w:t>
      </w:r>
      <w:proofErr w:type="spellStart"/>
      <w:r>
        <w:t>receptionate</w:t>
      </w:r>
      <w:proofErr w:type="spellEnd"/>
      <w:r>
        <w:t xml:space="preserve"> de la centrul de comanda și ulterior transmise către IED-uri.</w:t>
      </w:r>
    </w:p>
    <w:p w14:paraId="00000343" w14:textId="77777777" w:rsidR="00D656D1" w:rsidRDefault="00000000">
      <w:pPr>
        <w:ind w:left="0" w:hanging="2"/>
      </w:pPr>
      <w:r>
        <w:lastRenderedPageBreak/>
        <w:t xml:space="preserve">Protocolul IEC-60870-5-104 implementat de ES200 permite utilizarea a 2 tipuri de comenzi  - binare și duble. Comenzile de tip dublu pot fi utilizate pentru controlul echipamentelor de </w:t>
      </w:r>
      <w:proofErr w:type="spellStart"/>
      <w:r>
        <w:t>comutatie</w:t>
      </w:r>
      <w:proofErr w:type="spellEnd"/>
      <w:r>
        <w:t xml:space="preserve">, dacă platformele de dispecerat obliga la utilizarea acestor comenzi. Tipurile comenzilor configurate în centrul de comanda trebuie sa fie identice cu cel configurate în ES200 pentru ca acestea sa </w:t>
      </w:r>
      <w:proofErr w:type="spellStart"/>
      <w:r>
        <w:t>functioneze</w:t>
      </w:r>
      <w:proofErr w:type="spellEnd"/>
      <w:r>
        <w:t>.</w:t>
      </w:r>
    </w:p>
    <w:p w14:paraId="00000344" w14:textId="77777777" w:rsidR="00D656D1" w:rsidRDefault="00000000">
      <w:pPr>
        <w:ind w:left="0" w:hanging="2"/>
      </w:pPr>
      <w:r>
        <w:t xml:space="preserve">Comenzile ce urmează sa fie primite de la centrul de comanda sunt ce vor fi transmise către IED-uri și vor fi alese din lista disponibilă în secțiunea </w:t>
      </w:r>
      <w:r>
        <w:rPr>
          <w:b/>
        </w:rPr>
        <w:t xml:space="preserve">Master </w:t>
      </w:r>
      <w:proofErr w:type="spellStart"/>
      <w:r>
        <w:rPr>
          <w:b/>
        </w:rPr>
        <w:t>Variable</w:t>
      </w:r>
      <w:proofErr w:type="spellEnd"/>
      <w:r>
        <w:rPr>
          <w:b/>
        </w:rPr>
        <w:t xml:space="preserve"> </w:t>
      </w:r>
      <w:proofErr w:type="spellStart"/>
      <w:r>
        <w:rPr>
          <w:b/>
        </w:rPr>
        <w:t>Name</w:t>
      </w:r>
      <w:proofErr w:type="spellEnd"/>
      <w:r>
        <w:t xml:space="preserve">. Numele IED de la care este preluata </w:t>
      </w:r>
      <w:proofErr w:type="spellStart"/>
      <w:r>
        <w:t>informatia</w:t>
      </w:r>
      <w:proofErr w:type="spellEnd"/>
      <w:r>
        <w:t xml:space="preserve"> este completat automat </w:t>
      </w:r>
      <w:proofErr w:type="spellStart"/>
      <w:r>
        <w:t>dupa</w:t>
      </w:r>
      <w:proofErr w:type="spellEnd"/>
      <w:r>
        <w:t xml:space="preserve"> alegerea </w:t>
      </w:r>
      <w:proofErr w:type="spellStart"/>
      <w:r>
        <w:t>entitati</w:t>
      </w:r>
      <w:proofErr w:type="spellEnd"/>
      <w:r>
        <w:t xml:space="preserve"> (Master </w:t>
      </w:r>
      <w:proofErr w:type="spellStart"/>
      <w:r>
        <w:t>Equipmnet</w:t>
      </w:r>
      <w:proofErr w:type="spellEnd"/>
      <w:r>
        <w:t>).</w:t>
      </w:r>
    </w:p>
    <w:p w14:paraId="00000345" w14:textId="77777777" w:rsidR="00D656D1" w:rsidRDefault="00000000">
      <w:pPr>
        <w:ind w:left="0" w:hanging="2"/>
      </w:pPr>
      <w:r>
        <w:rPr>
          <w:noProof/>
        </w:rPr>
        <w:drawing>
          <wp:inline distT="114300" distB="114300" distL="114300" distR="114300" wp14:anchorId="7BD1D6B7" wp14:editId="3C271F4B">
            <wp:extent cx="5878195" cy="711200"/>
            <wp:effectExtent l="0" t="0" r="0" b="0"/>
            <wp:docPr id="109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8"/>
                    <a:srcRect/>
                    <a:stretch>
                      <a:fillRect/>
                    </a:stretch>
                  </pic:blipFill>
                  <pic:spPr>
                    <a:xfrm>
                      <a:off x="0" y="0"/>
                      <a:ext cx="5878195" cy="711200"/>
                    </a:xfrm>
                    <a:prstGeom prst="rect">
                      <a:avLst/>
                    </a:prstGeom>
                    <a:ln/>
                  </pic:spPr>
                </pic:pic>
              </a:graphicData>
            </a:graphic>
          </wp:inline>
        </w:drawing>
      </w:r>
    </w:p>
    <w:p w14:paraId="00000346" w14:textId="77777777" w:rsidR="00D656D1" w:rsidRDefault="00000000">
      <w:pPr>
        <w:widowControl w:val="0"/>
        <w:spacing w:before="20" w:after="20"/>
        <w:ind w:left="0" w:hanging="2"/>
        <w:rPr>
          <w:b/>
        </w:rPr>
      </w:pPr>
      <w:proofErr w:type="spellStart"/>
      <w:r>
        <w:rPr>
          <w:b/>
        </w:rPr>
        <w:t>Address</w:t>
      </w:r>
      <w:proofErr w:type="spellEnd"/>
      <w:r>
        <w:t xml:space="preserve"> – Adresa informației de tip comanda ce urmează sa fie transmisă de către centrul de comanda. In centru de comanda este necesara </w:t>
      </w:r>
      <w:proofErr w:type="spellStart"/>
      <w:r>
        <w:t>adaugarea</w:t>
      </w:r>
      <w:proofErr w:type="spellEnd"/>
      <w:r>
        <w:t xml:space="preserve"> unei adrese identice pentru recepționarea comenzii de către ES200;</w:t>
      </w:r>
    </w:p>
    <w:p w14:paraId="00000347" w14:textId="77777777" w:rsidR="00D656D1" w:rsidRDefault="00000000">
      <w:pPr>
        <w:ind w:left="0" w:hanging="2"/>
      </w:pPr>
      <w:proofErr w:type="spellStart"/>
      <w:r>
        <w:rPr>
          <w:b/>
        </w:rPr>
        <w:t>Conversion</w:t>
      </w:r>
      <w:proofErr w:type="spellEnd"/>
      <w:r>
        <w:t xml:space="preserve"> – Valoarea primită din centrul de comanda pe adresa IEC-104 a </w:t>
      </w:r>
      <w:proofErr w:type="spellStart"/>
      <w:r>
        <w:t>entitatii</w:t>
      </w:r>
      <w:proofErr w:type="spellEnd"/>
      <w:r>
        <w:t xml:space="preserve"> poate fi convertită într-o alta valoare ce </w:t>
      </w:r>
      <w:proofErr w:type="spellStart"/>
      <w:r>
        <w:t>urmeaza</w:t>
      </w:r>
      <w:proofErr w:type="spellEnd"/>
      <w:r>
        <w:t xml:space="preserve"> a fi trimisa pe protocol </w:t>
      </w:r>
      <w:proofErr w:type="spellStart"/>
      <w:r>
        <w:t>down</w:t>
      </w:r>
      <w:proofErr w:type="spellEnd"/>
      <w:r>
        <w:t xml:space="preserve"> către releele de </w:t>
      </w:r>
      <w:proofErr w:type="spellStart"/>
      <w:r>
        <w:t>protectie</w:t>
      </w:r>
      <w:proofErr w:type="spellEnd"/>
      <w:r>
        <w:t xml:space="preserve"> sau PLC din PT.(</w:t>
      </w:r>
      <w:proofErr w:type="spellStart"/>
      <w:r>
        <w:t>ex:se</w:t>
      </w:r>
      <w:proofErr w:type="spellEnd"/>
      <w:r>
        <w:t xml:space="preserve"> primește pe IEC-104 valoarea 1, dar către releu trebuie trimisă valoarea 0 :în baza de date se completează 1&gt;0);</w:t>
      </w:r>
    </w:p>
    <w:p w14:paraId="00000348" w14:textId="77777777" w:rsidR="00D656D1" w:rsidRDefault="00000000">
      <w:pPr>
        <w:ind w:left="0" w:hanging="2"/>
      </w:pPr>
      <w:proofErr w:type="spellStart"/>
      <w:r>
        <w:rPr>
          <w:b/>
        </w:rPr>
        <w:t>CmdMode</w:t>
      </w:r>
      <w:proofErr w:type="spellEnd"/>
      <w:r>
        <w:t xml:space="preserve"> - </w:t>
      </w:r>
      <w:proofErr w:type="spellStart"/>
      <w:r>
        <w:t>reprezinta</w:t>
      </w:r>
      <w:proofErr w:type="spellEnd"/>
      <w:r>
        <w:t xml:space="preserve"> modelul de </w:t>
      </w:r>
      <w:proofErr w:type="spellStart"/>
      <w:r>
        <w:t>comada</w:t>
      </w:r>
      <w:proofErr w:type="spellEnd"/>
      <w:r>
        <w:t xml:space="preserve"> - </w:t>
      </w:r>
      <w:proofErr w:type="spellStart"/>
      <w:r>
        <w:t>With</w:t>
      </w:r>
      <w:proofErr w:type="spellEnd"/>
      <w:r>
        <w:t xml:space="preserve"> Select (Select </w:t>
      </w:r>
      <w:proofErr w:type="spellStart"/>
      <w:r>
        <w:t>Before</w:t>
      </w:r>
      <w:proofErr w:type="spellEnd"/>
      <w:r>
        <w:t xml:space="preserve"> Operate), </w:t>
      </w:r>
      <w:proofErr w:type="spellStart"/>
      <w:r>
        <w:t>Without</w:t>
      </w:r>
      <w:proofErr w:type="spellEnd"/>
      <w:r>
        <w:t xml:space="preserve"> Select (Direct Operate). În cazul în care modelul de control setat în dispecerat  nu este cunoscut se utilizează opțiunea </w:t>
      </w:r>
      <w:proofErr w:type="spellStart"/>
      <w:r>
        <w:t>Any</w:t>
      </w:r>
      <w:proofErr w:type="spellEnd"/>
      <w:r>
        <w:t>;</w:t>
      </w:r>
    </w:p>
    <w:p w14:paraId="00000349" w14:textId="77777777" w:rsidR="00D656D1" w:rsidRDefault="00000000">
      <w:pPr>
        <w:ind w:left="0" w:hanging="2"/>
      </w:pPr>
      <w:proofErr w:type="spellStart"/>
      <w:r>
        <w:rPr>
          <w:b/>
        </w:rPr>
        <w:t>CmdQualifier</w:t>
      </w:r>
      <w:proofErr w:type="spellEnd"/>
      <w:r>
        <w:t xml:space="preserve"> - </w:t>
      </w:r>
      <w:proofErr w:type="spellStart"/>
      <w:r>
        <w:t>reprezinta</w:t>
      </w:r>
      <w:proofErr w:type="spellEnd"/>
      <w:r>
        <w:t xml:space="preserve"> proprietatea de calificator a comenzii. Valorile posibile pentru acest </w:t>
      </w:r>
      <w:proofErr w:type="spellStart"/>
      <w:r>
        <w:t>camp</w:t>
      </w:r>
      <w:proofErr w:type="spellEnd"/>
      <w:r>
        <w:t xml:space="preserve"> - </w:t>
      </w:r>
      <w:proofErr w:type="spellStart"/>
      <w:r>
        <w:t>Default</w:t>
      </w:r>
      <w:proofErr w:type="spellEnd"/>
      <w:r>
        <w:t xml:space="preserve">, </w:t>
      </w:r>
      <w:proofErr w:type="spellStart"/>
      <w:r>
        <w:t>Short</w:t>
      </w:r>
      <w:proofErr w:type="spellEnd"/>
      <w:r>
        <w:t xml:space="preserve"> </w:t>
      </w:r>
      <w:proofErr w:type="spellStart"/>
      <w:r>
        <w:t>pulse</w:t>
      </w:r>
      <w:proofErr w:type="spellEnd"/>
      <w:r>
        <w:t xml:space="preserve">, </w:t>
      </w:r>
      <w:proofErr w:type="spellStart"/>
      <w:r>
        <w:t>Long</w:t>
      </w:r>
      <w:proofErr w:type="spellEnd"/>
      <w:r>
        <w:t xml:space="preserve"> </w:t>
      </w:r>
      <w:proofErr w:type="spellStart"/>
      <w:r>
        <w:t>pulse</w:t>
      </w:r>
      <w:proofErr w:type="spellEnd"/>
      <w:r>
        <w:t xml:space="preserve">, Persistent. Tipul de calificator a comenzii trebuie sa fie identic cu cel a comenzii echivalente din centrul de comanda. În cazul în care modelul de control setat în dispecerat  nu este cunoscut se utilizează opțiunea </w:t>
      </w:r>
      <w:proofErr w:type="spellStart"/>
      <w:r>
        <w:t>Any</w:t>
      </w:r>
      <w:proofErr w:type="spellEnd"/>
      <w:r>
        <w:t>;</w:t>
      </w:r>
    </w:p>
    <w:p w14:paraId="0000034A" w14:textId="77777777" w:rsidR="00D656D1" w:rsidRDefault="00D656D1">
      <w:pPr>
        <w:ind w:left="0" w:hanging="2"/>
      </w:pPr>
    </w:p>
    <w:p w14:paraId="0000034B" w14:textId="77777777" w:rsidR="00D656D1" w:rsidRDefault="00000000">
      <w:pPr>
        <w:pStyle w:val="Titlu2"/>
        <w:numPr>
          <w:ilvl w:val="1"/>
          <w:numId w:val="22"/>
        </w:numPr>
        <w:ind w:left="1" w:hanging="3"/>
      </w:pPr>
      <w:bookmarkStart w:id="123" w:name="_heading=h.tra92y87kozm" w:colFirst="0" w:colLast="0"/>
      <w:bookmarkEnd w:id="123"/>
      <w:proofErr w:type="spellStart"/>
      <w:r>
        <w:lastRenderedPageBreak/>
        <w:t>Modbus</w:t>
      </w:r>
      <w:proofErr w:type="spellEnd"/>
    </w:p>
    <w:p w14:paraId="0000034C" w14:textId="77777777" w:rsidR="00D656D1" w:rsidRDefault="00000000">
      <w:pPr>
        <w:pStyle w:val="Titlu3"/>
        <w:numPr>
          <w:ilvl w:val="2"/>
          <w:numId w:val="22"/>
        </w:numPr>
        <w:ind w:left="1" w:hanging="3"/>
      </w:pPr>
      <w:bookmarkStart w:id="124" w:name="_heading=h.289n0270oh3m" w:colFirst="0" w:colLast="0"/>
      <w:bookmarkEnd w:id="124"/>
      <w:r>
        <w:t xml:space="preserve">Configurare generală a canalului de </w:t>
      </w:r>
      <w:proofErr w:type="spellStart"/>
      <w:r>
        <w:t>comunicatie</w:t>
      </w:r>
      <w:proofErr w:type="spellEnd"/>
    </w:p>
    <w:p w14:paraId="0000034D" w14:textId="77777777" w:rsidR="00D656D1" w:rsidRDefault="00000000">
      <w:pPr>
        <w:ind w:left="0" w:hanging="2"/>
      </w:pPr>
      <w:r>
        <w:t xml:space="preserve">În fereastră de mai sus se configurează proprietățile principale ale canalului de </w:t>
      </w:r>
      <w:proofErr w:type="spellStart"/>
      <w:r>
        <w:t>comunicatie</w:t>
      </w:r>
      <w:proofErr w:type="spellEnd"/>
      <w:r>
        <w:t xml:space="preserve"> TCP dintre ES200 și centrul de comanda. Denumirea centrului de comanda (</w:t>
      </w:r>
      <w:proofErr w:type="spellStart"/>
      <w:r>
        <w:t>Equimpment</w:t>
      </w:r>
      <w:proofErr w:type="spellEnd"/>
      <w:r>
        <w:t xml:space="preserve"> </w:t>
      </w:r>
      <w:proofErr w:type="spellStart"/>
      <w:r>
        <w:t>name</w:t>
      </w:r>
      <w:proofErr w:type="spellEnd"/>
      <w:r>
        <w:t>) si descrierea generala a acestuia (</w:t>
      </w:r>
      <w:proofErr w:type="spellStart"/>
      <w:r>
        <w:t>Equipment</w:t>
      </w:r>
      <w:proofErr w:type="spellEnd"/>
      <w:r>
        <w:t xml:space="preserve"> </w:t>
      </w:r>
      <w:proofErr w:type="spellStart"/>
      <w:r>
        <w:t>Description</w:t>
      </w:r>
      <w:proofErr w:type="spellEnd"/>
      <w:r>
        <w:t xml:space="preserve">) nu influențează caracteristicile de </w:t>
      </w:r>
      <w:proofErr w:type="spellStart"/>
      <w:r>
        <w:t>comunicatie</w:t>
      </w:r>
      <w:proofErr w:type="spellEnd"/>
      <w:r>
        <w:t xml:space="preserve"> specifice protocolului </w:t>
      </w:r>
      <w:proofErr w:type="spellStart"/>
      <w:r>
        <w:t>Modbus</w:t>
      </w:r>
      <w:proofErr w:type="spellEnd"/>
      <w:r>
        <w:t xml:space="preserve"> TCP. </w:t>
      </w:r>
    </w:p>
    <w:p w14:paraId="0000034E" w14:textId="77777777" w:rsidR="00D656D1" w:rsidRDefault="00000000">
      <w:pPr>
        <w:ind w:left="0" w:hanging="2"/>
      </w:pPr>
      <w:r>
        <w:rPr>
          <w:noProof/>
        </w:rPr>
        <w:drawing>
          <wp:inline distT="114300" distB="114300" distL="114300" distR="114300" wp14:anchorId="43E860FB" wp14:editId="44DD43C4">
            <wp:extent cx="5878195" cy="4038600"/>
            <wp:effectExtent l="0" t="0" r="0" b="0"/>
            <wp:docPr id="109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9"/>
                    <a:srcRect/>
                    <a:stretch>
                      <a:fillRect/>
                    </a:stretch>
                  </pic:blipFill>
                  <pic:spPr>
                    <a:xfrm>
                      <a:off x="0" y="0"/>
                      <a:ext cx="5878195" cy="4038600"/>
                    </a:xfrm>
                    <a:prstGeom prst="rect">
                      <a:avLst/>
                    </a:prstGeom>
                    <a:ln/>
                  </pic:spPr>
                </pic:pic>
              </a:graphicData>
            </a:graphic>
          </wp:inline>
        </w:drawing>
      </w:r>
    </w:p>
    <w:p w14:paraId="0000034F" w14:textId="77777777" w:rsidR="00D656D1" w:rsidRDefault="00000000">
      <w:pPr>
        <w:ind w:left="0" w:hanging="2"/>
      </w:pPr>
      <w:r>
        <w:t xml:space="preserve">Este necesara completarea portului TCP care </w:t>
      </w:r>
      <w:proofErr w:type="spellStart"/>
      <w:r>
        <w:t>urmeaza</w:t>
      </w:r>
      <w:proofErr w:type="spellEnd"/>
      <w:r>
        <w:t xml:space="preserve"> sa fie utilizat. Completarea adresei IP nu este necesara pentru realizarea legăturii cu centrul de comanda. Adresa IP a centrului de comanda poate fi completata în acest </w:t>
      </w:r>
      <w:proofErr w:type="spellStart"/>
      <w:r>
        <w:t>camp</w:t>
      </w:r>
      <w:proofErr w:type="spellEnd"/>
      <w:r>
        <w:t xml:space="preserve"> dacă se dorește sa se asigure exclusivitatea conexiunii pe </w:t>
      </w:r>
      <w:proofErr w:type="spellStart"/>
      <w:r>
        <w:t>Modbus</w:t>
      </w:r>
      <w:proofErr w:type="spellEnd"/>
      <w:r>
        <w:t xml:space="preserve"> TCP dintre ES200 și centrul de comanda </w:t>
      </w:r>
      <w:proofErr w:type="spellStart"/>
      <w:r>
        <w:t>avand</w:t>
      </w:r>
      <w:proofErr w:type="spellEnd"/>
      <w:r>
        <w:t xml:space="preserve"> adresa |IP în cauză.</w:t>
      </w:r>
    </w:p>
    <w:p w14:paraId="00000350" w14:textId="77777777" w:rsidR="00D656D1" w:rsidRDefault="00000000">
      <w:pPr>
        <w:ind w:left="0" w:hanging="2"/>
      </w:pPr>
      <w:r>
        <w:lastRenderedPageBreak/>
        <w:t xml:space="preserve">După </w:t>
      </w:r>
      <w:proofErr w:type="spellStart"/>
      <w:r>
        <w:t>adaugarea</w:t>
      </w:r>
      <w:proofErr w:type="spellEnd"/>
      <w:r>
        <w:t xml:space="preserve"> unui nou centru de comanda și configurarea conform descrierii din secțiunea 4.2.1, vom avea disponibile pentru a fi editate informațiile de mai jos unde:</w:t>
      </w:r>
    </w:p>
    <w:p w14:paraId="00000351" w14:textId="77777777" w:rsidR="00D656D1" w:rsidRDefault="00000000">
      <w:pPr>
        <w:spacing w:line="240" w:lineRule="auto"/>
        <w:ind w:left="0" w:hanging="2"/>
      </w:pPr>
      <w:r>
        <w:rPr>
          <w:b/>
        </w:rPr>
        <w:t xml:space="preserve">Channel </w:t>
      </w:r>
      <w:proofErr w:type="spellStart"/>
      <w:r>
        <w:rPr>
          <w:b/>
        </w:rPr>
        <w:t>Description</w:t>
      </w:r>
      <w:proofErr w:type="spellEnd"/>
      <w:r>
        <w:t xml:space="preserve"> - denumirea canalului de </w:t>
      </w:r>
      <w:proofErr w:type="spellStart"/>
      <w:r>
        <w:t>comunicatie</w:t>
      </w:r>
      <w:proofErr w:type="spellEnd"/>
      <w:r>
        <w:t xml:space="preserve">. Nu afectează </w:t>
      </w:r>
      <w:proofErr w:type="spellStart"/>
      <w:r>
        <w:t>comunicatia</w:t>
      </w:r>
      <w:proofErr w:type="spellEnd"/>
      <w:r>
        <w:t xml:space="preserve"> cu dispozitivele </w:t>
      </w:r>
      <w:proofErr w:type="spellStart"/>
      <w:r>
        <w:t>ajutand</w:t>
      </w:r>
      <w:proofErr w:type="spellEnd"/>
      <w:r>
        <w:t xml:space="preserve"> la organizarea informațiilor.</w:t>
      </w:r>
    </w:p>
    <w:p w14:paraId="00000352" w14:textId="77777777" w:rsidR="00D656D1" w:rsidRDefault="00000000">
      <w:pPr>
        <w:spacing w:line="240" w:lineRule="auto"/>
        <w:ind w:left="0" w:hanging="2"/>
      </w:pPr>
      <w:r>
        <w:rPr>
          <w:b/>
        </w:rPr>
        <w:t>IP</w:t>
      </w:r>
      <w:r>
        <w:t xml:space="preserve"> : Adresa IP a centrului de comanda - recomandăm ca acest </w:t>
      </w:r>
      <w:proofErr w:type="spellStart"/>
      <w:r>
        <w:t>camp</w:t>
      </w:r>
      <w:proofErr w:type="spellEnd"/>
      <w:r>
        <w:t xml:space="preserve"> sa </w:t>
      </w:r>
      <w:proofErr w:type="spellStart"/>
      <w:r>
        <w:t>ramana</w:t>
      </w:r>
      <w:proofErr w:type="spellEnd"/>
      <w:r>
        <w:t xml:space="preserve"> necompletat. Adresa IP a centrului de comanda poate fi completata în acest </w:t>
      </w:r>
      <w:proofErr w:type="spellStart"/>
      <w:r>
        <w:t>camp</w:t>
      </w:r>
      <w:proofErr w:type="spellEnd"/>
      <w:r>
        <w:t xml:space="preserve"> dacă se dorește sa se asigure exclusivitatea conexiunii pe </w:t>
      </w:r>
      <w:proofErr w:type="spellStart"/>
      <w:r>
        <w:t>Modbus</w:t>
      </w:r>
      <w:proofErr w:type="spellEnd"/>
      <w:r>
        <w:t xml:space="preserve"> dintre ES200 și centrul de comanda </w:t>
      </w:r>
      <w:proofErr w:type="spellStart"/>
      <w:r>
        <w:t>avand</w:t>
      </w:r>
      <w:proofErr w:type="spellEnd"/>
      <w:r>
        <w:t xml:space="preserve"> adresa IP în cauză.</w:t>
      </w:r>
    </w:p>
    <w:p w14:paraId="00000353" w14:textId="77777777" w:rsidR="00D656D1" w:rsidRDefault="00000000">
      <w:pPr>
        <w:spacing w:line="240" w:lineRule="auto"/>
        <w:ind w:left="0" w:hanging="2"/>
      </w:pPr>
      <w:r>
        <w:rPr>
          <w:b/>
        </w:rPr>
        <w:t>Port</w:t>
      </w:r>
      <w:r>
        <w:t xml:space="preserve"> : portul TCP prin care se </w:t>
      </w:r>
      <w:proofErr w:type="spellStart"/>
      <w:r>
        <w:t>realizeaza</w:t>
      </w:r>
      <w:proofErr w:type="spellEnd"/>
      <w:r>
        <w:t xml:space="preserve"> </w:t>
      </w:r>
      <w:proofErr w:type="spellStart"/>
      <w:r>
        <w:t>comunicatia</w:t>
      </w:r>
      <w:proofErr w:type="spellEnd"/>
      <w:r>
        <w:t xml:space="preserve"> TCP/IP cu echipamentul (</w:t>
      </w:r>
      <w:proofErr w:type="spellStart"/>
      <w:r>
        <w:t>pt</w:t>
      </w:r>
      <w:proofErr w:type="spellEnd"/>
      <w:r>
        <w:t xml:space="preserve"> </w:t>
      </w:r>
      <w:proofErr w:type="spellStart"/>
      <w:r>
        <w:t>Modbus</w:t>
      </w:r>
      <w:proofErr w:type="spellEnd"/>
      <w:r>
        <w:t xml:space="preserve"> TCP cel mai utilizat este portul 10502).</w:t>
      </w:r>
    </w:p>
    <w:p w14:paraId="00000354" w14:textId="77777777" w:rsidR="00D656D1" w:rsidRDefault="00D656D1">
      <w:pPr>
        <w:spacing w:line="240" w:lineRule="auto"/>
        <w:ind w:left="0" w:hanging="2"/>
      </w:pPr>
    </w:p>
    <w:p w14:paraId="00000355" w14:textId="77777777" w:rsidR="00D656D1" w:rsidRDefault="00000000">
      <w:pPr>
        <w:pStyle w:val="Titlu3"/>
        <w:numPr>
          <w:ilvl w:val="2"/>
          <w:numId w:val="22"/>
        </w:numPr>
        <w:ind w:left="1" w:hanging="3"/>
      </w:pPr>
      <w:bookmarkStart w:id="125" w:name="_heading=h.ck4aya8hlmy1" w:colFirst="0" w:colLast="0"/>
      <w:bookmarkEnd w:id="125"/>
      <w:r>
        <w:t>Configurarea generala a CC</w:t>
      </w:r>
    </w:p>
    <w:p w14:paraId="00000356" w14:textId="77777777" w:rsidR="00D656D1" w:rsidRDefault="00000000">
      <w:pPr>
        <w:ind w:left="0" w:hanging="2"/>
      </w:pPr>
      <w:r>
        <w:rPr>
          <w:noProof/>
        </w:rPr>
        <w:drawing>
          <wp:inline distT="114300" distB="114300" distL="114300" distR="114300" wp14:anchorId="777D9416" wp14:editId="27A700B0">
            <wp:extent cx="4533900" cy="2695575"/>
            <wp:effectExtent l="0" t="0" r="0" b="0"/>
            <wp:docPr id="110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0"/>
                    <a:srcRect/>
                    <a:stretch>
                      <a:fillRect/>
                    </a:stretch>
                  </pic:blipFill>
                  <pic:spPr>
                    <a:xfrm>
                      <a:off x="0" y="0"/>
                      <a:ext cx="4533900" cy="2695575"/>
                    </a:xfrm>
                    <a:prstGeom prst="rect">
                      <a:avLst/>
                    </a:prstGeom>
                    <a:ln/>
                  </pic:spPr>
                </pic:pic>
              </a:graphicData>
            </a:graphic>
          </wp:inline>
        </w:drawing>
      </w:r>
    </w:p>
    <w:p w14:paraId="00000357" w14:textId="77777777" w:rsidR="00D656D1" w:rsidRDefault="00000000">
      <w:pPr>
        <w:ind w:left="0" w:hanging="2"/>
      </w:pPr>
      <w:r>
        <w:rPr>
          <w:b/>
        </w:rPr>
        <w:t>SLAVEID</w:t>
      </w:r>
      <w:r>
        <w:t xml:space="preserve"> - adresa de protocol a ES200 </w:t>
      </w:r>
      <w:proofErr w:type="spellStart"/>
      <w:r>
        <w:t>avand</w:t>
      </w:r>
      <w:proofErr w:type="spellEnd"/>
      <w:r>
        <w:t xml:space="preserve"> rol de slave legătura cu centrul de comanda(master). Aceasta adresa trebuie sa fie identică cu adresa setata în centrul de comanda(master de </w:t>
      </w:r>
      <w:proofErr w:type="spellStart"/>
      <w:r>
        <w:t>comunicatie</w:t>
      </w:r>
      <w:proofErr w:type="spellEnd"/>
      <w:r>
        <w:t xml:space="preserve"> </w:t>
      </w:r>
      <w:proofErr w:type="spellStart"/>
      <w:r>
        <w:t>Modbus</w:t>
      </w:r>
      <w:proofErr w:type="spellEnd"/>
      <w:r>
        <w:t xml:space="preserve">) pentru inițierea </w:t>
      </w:r>
      <w:proofErr w:type="spellStart"/>
      <w:r>
        <w:t>comunicatiei</w:t>
      </w:r>
      <w:proofErr w:type="spellEnd"/>
      <w:r>
        <w:t xml:space="preserve"> la nivel de aplicație pe acest protocol.</w:t>
      </w:r>
    </w:p>
    <w:p w14:paraId="00000358" w14:textId="77777777" w:rsidR="00D656D1" w:rsidRDefault="00000000">
      <w:pPr>
        <w:ind w:left="0" w:hanging="2"/>
      </w:pPr>
      <w:proofErr w:type="spellStart"/>
      <w:r>
        <w:t>ModbusType</w:t>
      </w:r>
      <w:proofErr w:type="spellEnd"/>
      <w:r>
        <w:t xml:space="preserve"> - Singura setare acceptata este TCP.</w:t>
      </w:r>
    </w:p>
    <w:p w14:paraId="00000359" w14:textId="77777777" w:rsidR="00D656D1" w:rsidRDefault="00000000">
      <w:pPr>
        <w:pStyle w:val="Titlu3"/>
        <w:numPr>
          <w:ilvl w:val="2"/>
          <w:numId w:val="22"/>
        </w:numPr>
        <w:ind w:left="1" w:hanging="3"/>
      </w:pPr>
      <w:bookmarkStart w:id="126" w:name="_heading=h.3vkh7ez20s9o" w:colFirst="0" w:colLast="0"/>
      <w:bookmarkEnd w:id="126"/>
      <w:proofErr w:type="spellStart"/>
      <w:r>
        <w:lastRenderedPageBreak/>
        <w:t>Adaugarea</w:t>
      </w:r>
      <w:proofErr w:type="spellEnd"/>
      <w:r>
        <w:t xml:space="preserve"> </w:t>
      </w:r>
      <w:proofErr w:type="spellStart"/>
      <w:r>
        <w:t>marimilor</w:t>
      </w:r>
      <w:proofErr w:type="spellEnd"/>
      <w:r>
        <w:t xml:space="preserve"> digitale, analogice și comenzi</w:t>
      </w:r>
    </w:p>
    <w:p w14:paraId="0000035A" w14:textId="77777777" w:rsidR="00D656D1" w:rsidRDefault="00000000">
      <w:pPr>
        <w:ind w:left="0" w:hanging="2"/>
      </w:pPr>
      <w:r>
        <w:t xml:space="preserve">Entitățile a căror stare se dorește a fi trimisă către centru de comanda sunt cele preluate din IED-uri si </w:t>
      </w:r>
      <w:proofErr w:type="spellStart"/>
      <w:r>
        <w:t>si</w:t>
      </w:r>
      <w:proofErr w:type="spellEnd"/>
      <w:r>
        <w:t xml:space="preserve"> vor fi alese din lista disponibilă în secțiunea </w:t>
      </w:r>
      <w:r>
        <w:rPr>
          <w:b/>
        </w:rPr>
        <w:t xml:space="preserve">Master </w:t>
      </w:r>
      <w:proofErr w:type="spellStart"/>
      <w:r>
        <w:rPr>
          <w:b/>
        </w:rPr>
        <w:t>Variable</w:t>
      </w:r>
      <w:proofErr w:type="spellEnd"/>
      <w:r>
        <w:rPr>
          <w:b/>
        </w:rPr>
        <w:t xml:space="preserve"> </w:t>
      </w:r>
      <w:proofErr w:type="spellStart"/>
      <w:r>
        <w:rPr>
          <w:b/>
        </w:rPr>
        <w:t>Name</w:t>
      </w:r>
      <w:proofErr w:type="spellEnd"/>
      <w:r>
        <w:t xml:space="preserve">. Numele IED de la care este preluata </w:t>
      </w:r>
      <w:proofErr w:type="spellStart"/>
      <w:r>
        <w:t>informatia</w:t>
      </w:r>
      <w:proofErr w:type="spellEnd"/>
      <w:r>
        <w:t xml:space="preserve"> este completat automat </w:t>
      </w:r>
      <w:proofErr w:type="spellStart"/>
      <w:r>
        <w:t>dupa</w:t>
      </w:r>
      <w:proofErr w:type="spellEnd"/>
      <w:r>
        <w:t xml:space="preserve"> alegerea </w:t>
      </w:r>
      <w:proofErr w:type="spellStart"/>
      <w:r>
        <w:t>entitatii</w:t>
      </w:r>
      <w:proofErr w:type="spellEnd"/>
      <w:r>
        <w:t>.</w:t>
      </w:r>
    </w:p>
    <w:p w14:paraId="0000035B" w14:textId="77777777" w:rsidR="00D656D1" w:rsidRDefault="00000000">
      <w:pPr>
        <w:ind w:left="0" w:hanging="2"/>
      </w:pPr>
      <w:r>
        <w:t xml:space="preserve">Comenzile ce urmează sa fie primite de la centrul de comanda sunt ce vor fi transmise către IED-uri și vor fi alese din lista disponibilă în secțiunea </w:t>
      </w:r>
      <w:r>
        <w:rPr>
          <w:b/>
        </w:rPr>
        <w:t xml:space="preserve">Master </w:t>
      </w:r>
      <w:proofErr w:type="spellStart"/>
      <w:r>
        <w:rPr>
          <w:b/>
        </w:rPr>
        <w:t>Variable</w:t>
      </w:r>
      <w:proofErr w:type="spellEnd"/>
      <w:r>
        <w:rPr>
          <w:b/>
        </w:rPr>
        <w:t xml:space="preserve"> </w:t>
      </w:r>
      <w:proofErr w:type="spellStart"/>
      <w:r>
        <w:rPr>
          <w:b/>
        </w:rPr>
        <w:t>Name</w:t>
      </w:r>
      <w:proofErr w:type="spellEnd"/>
      <w:r>
        <w:t xml:space="preserve">. Numele IED de la care este preluata </w:t>
      </w:r>
      <w:proofErr w:type="spellStart"/>
      <w:r>
        <w:t>informatia</w:t>
      </w:r>
      <w:proofErr w:type="spellEnd"/>
      <w:r>
        <w:t xml:space="preserve"> este completat automat </w:t>
      </w:r>
      <w:proofErr w:type="spellStart"/>
      <w:r>
        <w:t>dupa</w:t>
      </w:r>
      <w:proofErr w:type="spellEnd"/>
      <w:r>
        <w:t xml:space="preserve"> alegerea </w:t>
      </w:r>
      <w:proofErr w:type="spellStart"/>
      <w:r>
        <w:t>entitati</w:t>
      </w:r>
      <w:proofErr w:type="spellEnd"/>
      <w:r>
        <w:t xml:space="preserve"> (Master </w:t>
      </w:r>
      <w:proofErr w:type="spellStart"/>
      <w:r>
        <w:t>Equipmnet</w:t>
      </w:r>
      <w:proofErr w:type="spellEnd"/>
      <w:r>
        <w:t>).</w:t>
      </w:r>
    </w:p>
    <w:p w14:paraId="0000035C" w14:textId="77777777" w:rsidR="00D656D1" w:rsidRDefault="00000000">
      <w:pPr>
        <w:widowControl w:val="0"/>
        <w:spacing w:before="20" w:after="20" w:line="240" w:lineRule="auto"/>
        <w:ind w:left="0" w:hanging="2"/>
      </w:pPr>
      <w:proofErr w:type="spellStart"/>
      <w:r>
        <w:rPr>
          <w:rFonts w:ascii="Calibri" w:eastAsia="Calibri" w:hAnsi="Calibri" w:cs="Calibri"/>
          <w:b/>
          <w:sz w:val="24"/>
          <w:szCs w:val="24"/>
        </w:rPr>
        <w:t>Address</w:t>
      </w:r>
      <w:proofErr w:type="spellEnd"/>
      <w:r>
        <w:rPr>
          <w:rFonts w:ascii="Calibri" w:eastAsia="Calibri" w:hAnsi="Calibri" w:cs="Calibri"/>
          <w:sz w:val="24"/>
          <w:szCs w:val="24"/>
        </w:rPr>
        <w:t xml:space="preserve">  – </w:t>
      </w:r>
      <w:r>
        <w:t xml:space="preserve">Adresa entității ce urmează sa fie transmisă către centrul de comanda. In centru de comanda este necesara </w:t>
      </w:r>
      <w:proofErr w:type="spellStart"/>
      <w:r>
        <w:t>adaugarea</w:t>
      </w:r>
      <w:proofErr w:type="spellEnd"/>
      <w:r>
        <w:t xml:space="preserve"> unei adrese identice pentru recepționarea stării entității. In cazul comenzilor se aplica același principiu.</w:t>
      </w:r>
    </w:p>
    <w:p w14:paraId="0000035D" w14:textId="77777777" w:rsidR="00D656D1" w:rsidRDefault="00D656D1">
      <w:pPr>
        <w:widowControl w:val="0"/>
        <w:spacing w:before="20" w:after="20" w:line="240" w:lineRule="auto"/>
        <w:ind w:left="0" w:hanging="2"/>
      </w:pPr>
    </w:p>
    <w:p w14:paraId="0000035E" w14:textId="77777777" w:rsidR="00D656D1" w:rsidRDefault="00000000">
      <w:pPr>
        <w:widowControl w:val="0"/>
        <w:spacing w:before="20" w:after="20" w:line="240" w:lineRule="auto"/>
        <w:ind w:left="0" w:hanging="2"/>
      </w:pPr>
      <w:r>
        <w:rPr>
          <w:noProof/>
        </w:rPr>
        <w:drawing>
          <wp:inline distT="114300" distB="114300" distL="114300" distR="114300" wp14:anchorId="4CD21A9B" wp14:editId="33538EC4">
            <wp:extent cx="3028950" cy="533400"/>
            <wp:effectExtent l="0" t="0" r="0" b="0"/>
            <wp:docPr id="106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1"/>
                    <a:srcRect/>
                    <a:stretch>
                      <a:fillRect/>
                    </a:stretch>
                  </pic:blipFill>
                  <pic:spPr>
                    <a:xfrm>
                      <a:off x="0" y="0"/>
                      <a:ext cx="3028950" cy="533400"/>
                    </a:xfrm>
                    <a:prstGeom prst="rect">
                      <a:avLst/>
                    </a:prstGeom>
                    <a:ln/>
                  </pic:spPr>
                </pic:pic>
              </a:graphicData>
            </a:graphic>
          </wp:inline>
        </w:drawing>
      </w:r>
    </w:p>
    <w:p w14:paraId="00000361" w14:textId="77777777" w:rsidR="00D656D1" w:rsidRDefault="00000000">
      <w:pPr>
        <w:pStyle w:val="Titlu2"/>
        <w:numPr>
          <w:ilvl w:val="1"/>
          <w:numId w:val="22"/>
        </w:numPr>
        <w:ind w:left="1" w:hanging="3"/>
      </w:pPr>
      <w:bookmarkStart w:id="127" w:name="_heading=h.eh3mjtjellg9" w:colFirst="0" w:colLast="0"/>
      <w:bookmarkStart w:id="128" w:name="_heading=h.w6tiftzia0j2" w:colFirst="0" w:colLast="0"/>
      <w:bookmarkEnd w:id="127"/>
      <w:bookmarkEnd w:id="128"/>
      <w:r>
        <w:t>DNP3.0</w:t>
      </w:r>
    </w:p>
    <w:p w14:paraId="00000362" w14:textId="05EEAF3D" w:rsidR="00D656D1" w:rsidRPr="001F0116" w:rsidRDefault="00000000">
      <w:pPr>
        <w:pStyle w:val="Titlu3"/>
        <w:numPr>
          <w:ilvl w:val="2"/>
          <w:numId w:val="22"/>
        </w:numPr>
        <w:ind w:left="1" w:hanging="3"/>
        <w:rPr>
          <w:color w:val="FF0000"/>
        </w:rPr>
      </w:pPr>
      <w:bookmarkStart w:id="129" w:name="_heading=h.bbglozt4lxc" w:colFirst="0" w:colLast="0"/>
      <w:bookmarkEnd w:id="129"/>
      <w:r w:rsidRPr="001F0116">
        <w:rPr>
          <w:color w:val="FF0000"/>
        </w:rPr>
        <w:t xml:space="preserve">Configurare generală a canalului de </w:t>
      </w:r>
      <w:r w:rsidR="008C7E74" w:rsidRPr="001F0116">
        <w:rPr>
          <w:color w:val="FF0000"/>
        </w:rPr>
        <w:t>comunicație</w:t>
      </w:r>
    </w:p>
    <w:p w14:paraId="62EB0072" w14:textId="6C7CFF10" w:rsidR="00E95D93" w:rsidRPr="001F0116" w:rsidRDefault="00E95D93" w:rsidP="00E95D93">
      <w:pPr>
        <w:ind w:left="0" w:hanging="2"/>
        <w:rPr>
          <w:color w:val="FF0000"/>
        </w:rPr>
      </w:pPr>
      <w:r w:rsidRPr="001F0116">
        <w:rPr>
          <w:noProof/>
          <w:color w:val="FF0000"/>
        </w:rPr>
        <w:drawing>
          <wp:inline distT="0" distB="0" distL="0" distR="0" wp14:anchorId="1251E700" wp14:editId="13946F07">
            <wp:extent cx="5878195" cy="3122930"/>
            <wp:effectExtent l="0" t="0" r="8255" b="1270"/>
            <wp:docPr id="2127655072" name="Imagine 1" descr="O imagine care conține text, captură de ecran, software, afișaj&#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655072" name="Imagine 1" descr="O imagine care conține text, captură de ecran, software, afișaj&#10;&#10;Descriere generată automat"/>
                    <pic:cNvPicPr/>
                  </pic:nvPicPr>
                  <pic:blipFill>
                    <a:blip r:embed="rId82"/>
                    <a:stretch>
                      <a:fillRect/>
                    </a:stretch>
                  </pic:blipFill>
                  <pic:spPr>
                    <a:xfrm>
                      <a:off x="0" y="0"/>
                      <a:ext cx="5878195" cy="3122930"/>
                    </a:xfrm>
                    <a:prstGeom prst="rect">
                      <a:avLst/>
                    </a:prstGeom>
                  </pic:spPr>
                </pic:pic>
              </a:graphicData>
            </a:graphic>
          </wp:inline>
        </w:drawing>
      </w:r>
    </w:p>
    <w:p w14:paraId="132F6477" w14:textId="67CB019E" w:rsidR="008C7E74" w:rsidRPr="001F0116" w:rsidRDefault="008C7E74" w:rsidP="00E95D93">
      <w:pPr>
        <w:pStyle w:val="Listparagraf"/>
        <w:ind w:leftChars="0" w:left="90" w:firstLineChars="0" w:firstLine="0"/>
        <w:rPr>
          <w:color w:val="FF0000"/>
        </w:rPr>
      </w:pPr>
      <w:r w:rsidRPr="001F0116">
        <w:rPr>
          <w:color w:val="FF0000"/>
        </w:rPr>
        <w:lastRenderedPageBreak/>
        <w:t xml:space="preserve">În fereastră de mai sus se configurează proprietățile principale ale canalului de </w:t>
      </w:r>
      <w:r w:rsidR="00123347" w:rsidRPr="001F0116">
        <w:rPr>
          <w:color w:val="FF0000"/>
        </w:rPr>
        <w:t>comunicație</w:t>
      </w:r>
      <w:r w:rsidRPr="001F0116">
        <w:rPr>
          <w:color w:val="FF0000"/>
        </w:rPr>
        <w:t xml:space="preserve"> TCP dintre ES200 și centrul de comanda. Denumirea centrului de comanda (</w:t>
      </w:r>
      <w:proofErr w:type="spellStart"/>
      <w:r w:rsidRPr="001F0116">
        <w:rPr>
          <w:color w:val="FF0000"/>
        </w:rPr>
        <w:t>Equimpment</w:t>
      </w:r>
      <w:proofErr w:type="spellEnd"/>
      <w:r w:rsidRPr="001F0116">
        <w:rPr>
          <w:color w:val="FF0000"/>
        </w:rPr>
        <w:t xml:space="preserve"> </w:t>
      </w:r>
      <w:proofErr w:type="spellStart"/>
      <w:r w:rsidRPr="001F0116">
        <w:rPr>
          <w:color w:val="FF0000"/>
        </w:rPr>
        <w:t>name</w:t>
      </w:r>
      <w:proofErr w:type="spellEnd"/>
      <w:r w:rsidRPr="001F0116">
        <w:rPr>
          <w:color w:val="FF0000"/>
        </w:rPr>
        <w:t>) si descrierea generala a acestuia (</w:t>
      </w:r>
      <w:proofErr w:type="spellStart"/>
      <w:r w:rsidRPr="001F0116">
        <w:rPr>
          <w:color w:val="FF0000"/>
        </w:rPr>
        <w:t>Equipment</w:t>
      </w:r>
      <w:proofErr w:type="spellEnd"/>
      <w:r w:rsidRPr="001F0116">
        <w:rPr>
          <w:color w:val="FF0000"/>
        </w:rPr>
        <w:t xml:space="preserve"> </w:t>
      </w:r>
      <w:proofErr w:type="spellStart"/>
      <w:r w:rsidRPr="001F0116">
        <w:rPr>
          <w:color w:val="FF0000"/>
        </w:rPr>
        <w:t>Description</w:t>
      </w:r>
      <w:proofErr w:type="spellEnd"/>
      <w:r w:rsidRPr="001F0116">
        <w:rPr>
          <w:color w:val="FF0000"/>
        </w:rPr>
        <w:t xml:space="preserve">) nu influențează caracteristicile de </w:t>
      </w:r>
      <w:r w:rsidR="00123347" w:rsidRPr="001F0116">
        <w:rPr>
          <w:color w:val="FF0000"/>
        </w:rPr>
        <w:t>comunicație</w:t>
      </w:r>
      <w:r w:rsidRPr="001F0116">
        <w:rPr>
          <w:color w:val="FF0000"/>
        </w:rPr>
        <w:t xml:space="preserve"> specifice protocolului </w:t>
      </w:r>
      <w:r w:rsidR="00E95D93" w:rsidRPr="001F0116">
        <w:rPr>
          <w:color w:val="FF0000"/>
        </w:rPr>
        <w:t>DNP3</w:t>
      </w:r>
      <w:r w:rsidRPr="001F0116">
        <w:rPr>
          <w:color w:val="FF0000"/>
        </w:rPr>
        <w:t xml:space="preserve">. </w:t>
      </w:r>
    </w:p>
    <w:p w14:paraId="1C2DEB65" w14:textId="61C61840" w:rsidR="008C7E74" w:rsidRPr="001F0116" w:rsidRDefault="008C7E74" w:rsidP="00E95D93">
      <w:pPr>
        <w:pStyle w:val="Listparagraf"/>
        <w:ind w:leftChars="0" w:left="90" w:firstLineChars="0" w:firstLine="0"/>
        <w:rPr>
          <w:color w:val="FF0000"/>
        </w:rPr>
      </w:pPr>
      <w:r w:rsidRPr="001F0116">
        <w:rPr>
          <w:color w:val="FF0000"/>
        </w:rPr>
        <w:t xml:space="preserve">Este necesara completarea portului TCP care </w:t>
      </w:r>
      <w:r w:rsidR="00D5773C" w:rsidRPr="001F0116">
        <w:rPr>
          <w:color w:val="FF0000"/>
        </w:rPr>
        <w:t>urmează</w:t>
      </w:r>
      <w:r w:rsidRPr="001F0116">
        <w:rPr>
          <w:color w:val="FF0000"/>
        </w:rPr>
        <w:t xml:space="preserve"> sa fie utilizat. Completarea adresei IP nu este necesara pentru realizarea legăturii cu centrul de comanda. Adresa IP a centrului de comanda poate fi completata în acest </w:t>
      </w:r>
      <w:r w:rsidR="00E95D93" w:rsidRPr="001F0116">
        <w:rPr>
          <w:color w:val="FF0000"/>
        </w:rPr>
        <w:t>câmp</w:t>
      </w:r>
      <w:r w:rsidRPr="001F0116">
        <w:rPr>
          <w:color w:val="FF0000"/>
        </w:rPr>
        <w:t xml:space="preserve"> dacă se dorește sa se asigure exclusivitatea conexiunii pe </w:t>
      </w:r>
      <w:r w:rsidR="00E95D93" w:rsidRPr="001F0116">
        <w:rPr>
          <w:color w:val="FF0000"/>
        </w:rPr>
        <w:t>DNP3</w:t>
      </w:r>
      <w:r w:rsidRPr="001F0116">
        <w:rPr>
          <w:color w:val="FF0000"/>
        </w:rPr>
        <w:t xml:space="preserve"> dintre ES200 și centrul de comanda </w:t>
      </w:r>
      <w:r w:rsidR="00E95D93" w:rsidRPr="001F0116">
        <w:rPr>
          <w:color w:val="FF0000"/>
        </w:rPr>
        <w:t>având</w:t>
      </w:r>
      <w:r w:rsidRPr="001F0116">
        <w:rPr>
          <w:color w:val="FF0000"/>
        </w:rPr>
        <w:t xml:space="preserve"> adresa IP în cauză.</w:t>
      </w:r>
    </w:p>
    <w:p w14:paraId="28AC4414" w14:textId="32E5E496" w:rsidR="008C7E74" w:rsidRPr="001F0116" w:rsidRDefault="008C7E74" w:rsidP="00E95D93">
      <w:pPr>
        <w:pStyle w:val="Listparagraf"/>
        <w:ind w:leftChars="0" w:left="90" w:firstLineChars="0" w:firstLine="0"/>
        <w:rPr>
          <w:color w:val="FF0000"/>
        </w:rPr>
      </w:pPr>
      <w:r w:rsidRPr="001F0116">
        <w:rPr>
          <w:color w:val="FF0000"/>
        </w:rPr>
        <w:t xml:space="preserve">După </w:t>
      </w:r>
      <w:r w:rsidR="00E95D93" w:rsidRPr="001F0116">
        <w:rPr>
          <w:color w:val="FF0000"/>
        </w:rPr>
        <w:t>adăugarea</w:t>
      </w:r>
      <w:r w:rsidRPr="001F0116">
        <w:rPr>
          <w:color w:val="FF0000"/>
        </w:rPr>
        <w:t xml:space="preserve"> unui nou centru de comanda și configurarea conform descrierii din secțiunea 4.2.1, vom avea disponibile pentru a fi editate informațiile de mai jos unde:</w:t>
      </w:r>
    </w:p>
    <w:p w14:paraId="73BC8A8E" w14:textId="78487ACA" w:rsidR="008C7E74" w:rsidRPr="001F0116" w:rsidRDefault="008C7E74" w:rsidP="00E95D93">
      <w:pPr>
        <w:pStyle w:val="Listparagraf"/>
        <w:spacing w:line="240" w:lineRule="auto"/>
        <w:ind w:leftChars="0" w:left="90" w:firstLineChars="0" w:firstLine="0"/>
        <w:rPr>
          <w:color w:val="FF0000"/>
        </w:rPr>
      </w:pPr>
      <w:r w:rsidRPr="001F0116">
        <w:rPr>
          <w:b/>
          <w:color w:val="FF0000"/>
        </w:rPr>
        <w:t xml:space="preserve">Channel </w:t>
      </w:r>
      <w:proofErr w:type="spellStart"/>
      <w:r w:rsidRPr="001F0116">
        <w:rPr>
          <w:b/>
          <w:color w:val="FF0000"/>
        </w:rPr>
        <w:t>Description</w:t>
      </w:r>
      <w:proofErr w:type="spellEnd"/>
      <w:r w:rsidRPr="001F0116">
        <w:rPr>
          <w:color w:val="FF0000"/>
        </w:rPr>
        <w:t xml:space="preserve"> - denumirea canalului de </w:t>
      </w:r>
      <w:r w:rsidR="00E95D93" w:rsidRPr="001F0116">
        <w:rPr>
          <w:color w:val="FF0000"/>
        </w:rPr>
        <w:t>comunicație</w:t>
      </w:r>
      <w:r w:rsidRPr="001F0116">
        <w:rPr>
          <w:color w:val="FF0000"/>
        </w:rPr>
        <w:t xml:space="preserve">. Nu afectează </w:t>
      </w:r>
      <w:r w:rsidR="00E95D93" w:rsidRPr="001F0116">
        <w:rPr>
          <w:color w:val="FF0000"/>
        </w:rPr>
        <w:t>comunicația</w:t>
      </w:r>
      <w:r w:rsidRPr="001F0116">
        <w:rPr>
          <w:color w:val="FF0000"/>
        </w:rPr>
        <w:t xml:space="preserve"> cu dispozitivele </w:t>
      </w:r>
      <w:r w:rsidR="00E95D93" w:rsidRPr="001F0116">
        <w:rPr>
          <w:color w:val="FF0000"/>
        </w:rPr>
        <w:t>ajutând</w:t>
      </w:r>
      <w:r w:rsidRPr="001F0116">
        <w:rPr>
          <w:color w:val="FF0000"/>
        </w:rPr>
        <w:t xml:space="preserve"> la organizarea informațiilor.</w:t>
      </w:r>
    </w:p>
    <w:p w14:paraId="231C5AE1" w14:textId="3191B7AD" w:rsidR="008C7E74" w:rsidRPr="001F0116" w:rsidRDefault="008C7E74" w:rsidP="00E95D93">
      <w:pPr>
        <w:pStyle w:val="Listparagraf"/>
        <w:spacing w:line="240" w:lineRule="auto"/>
        <w:ind w:leftChars="0" w:left="90" w:firstLineChars="0" w:firstLine="0"/>
        <w:rPr>
          <w:color w:val="FF0000"/>
        </w:rPr>
      </w:pPr>
      <w:r w:rsidRPr="001F0116">
        <w:rPr>
          <w:b/>
          <w:color w:val="FF0000"/>
        </w:rPr>
        <w:t>IP</w:t>
      </w:r>
      <w:r w:rsidRPr="001F0116">
        <w:rPr>
          <w:color w:val="FF0000"/>
        </w:rPr>
        <w:t xml:space="preserve"> : Adresa IP a centrului de comanda - recomandăm ca acest </w:t>
      </w:r>
      <w:r w:rsidR="00E95D93" w:rsidRPr="001F0116">
        <w:rPr>
          <w:color w:val="FF0000"/>
        </w:rPr>
        <w:t>câmp</w:t>
      </w:r>
      <w:r w:rsidRPr="001F0116">
        <w:rPr>
          <w:color w:val="FF0000"/>
        </w:rPr>
        <w:t xml:space="preserve"> sa </w:t>
      </w:r>
      <w:r w:rsidR="00E95D93" w:rsidRPr="001F0116">
        <w:rPr>
          <w:color w:val="FF0000"/>
        </w:rPr>
        <w:t>rămână</w:t>
      </w:r>
      <w:r w:rsidRPr="001F0116">
        <w:rPr>
          <w:color w:val="FF0000"/>
        </w:rPr>
        <w:t xml:space="preserve"> necompletat. Adresa IP a centrului de comanda poate fi completata în acest </w:t>
      </w:r>
      <w:r w:rsidR="00E95D93" w:rsidRPr="001F0116">
        <w:rPr>
          <w:color w:val="FF0000"/>
        </w:rPr>
        <w:t>câmp</w:t>
      </w:r>
      <w:r w:rsidRPr="001F0116">
        <w:rPr>
          <w:color w:val="FF0000"/>
        </w:rPr>
        <w:t xml:space="preserve"> dacă se dorește sa se asigure exclusivitatea conexiunii pe </w:t>
      </w:r>
      <w:r w:rsidR="00E95D93" w:rsidRPr="001F0116">
        <w:rPr>
          <w:color w:val="FF0000"/>
        </w:rPr>
        <w:t>DNP3</w:t>
      </w:r>
      <w:r w:rsidRPr="001F0116">
        <w:rPr>
          <w:color w:val="FF0000"/>
        </w:rPr>
        <w:t xml:space="preserve"> dintre ES200 și centrul de comanda </w:t>
      </w:r>
      <w:r w:rsidR="00E95D93" w:rsidRPr="001F0116">
        <w:rPr>
          <w:color w:val="FF0000"/>
        </w:rPr>
        <w:t>având</w:t>
      </w:r>
      <w:r w:rsidRPr="001F0116">
        <w:rPr>
          <w:color w:val="FF0000"/>
        </w:rPr>
        <w:t xml:space="preserve"> adresa IP în cauză.</w:t>
      </w:r>
    </w:p>
    <w:p w14:paraId="07A598B4" w14:textId="40742381" w:rsidR="008C7E74" w:rsidRPr="001F0116" w:rsidRDefault="008C7E74" w:rsidP="00E95D93">
      <w:pPr>
        <w:pStyle w:val="Listparagraf"/>
        <w:spacing w:line="240" w:lineRule="auto"/>
        <w:ind w:leftChars="0" w:left="90" w:firstLineChars="0" w:firstLine="0"/>
        <w:rPr>
          <w:color w:val="FF0000"/>
        </w:rPr>
      </w:pPr>
      <w:r w:rsidRPr="001F0116">
        <w:rPr>
          <w:b/>
          <w:color w:val="FF0000"/>
        </w:rPr>
        <w:t>Port</w:t>
      </w:r>
      <w:r w:rsidRPr="001F0116">
        <w:rPr>
          <w:color w:val="FF0000"/>
        </w:rPr>
        <w:t xml:space="preserve"> : portul TCP prin care se </w:t>
      </w:r>
      <w:r w:rsidR="00E95D93" w:rsidRPr="001F0116">
        <w:rPr>
          <w:color w:val="FF0000"/>
        </w:rPr>
        <w:t>realizează</w:t>
      </w:r>
      <w:r w:rsidRPr="001F0116">
        <w:rPr>
          <w:color w:val="FF0000"/>
        </w:rPr>
        <w:t xml:space="preserve"> </w:t>
      </w:r>
      <w:r w:rsidR="00E95D93" w:rsidRPr="001F0116">
        <w:rPr>
          <w:color w:val="FF0000"/>
        </w:rPr>
        <w:t>comunicația</w:t>
      </w:r>
      <w:r w:rsidRPr="001F0116">
        <w:rPr>
          <w:color w:val="FF0000"/>
        </w:rPr>
        <w:t xml:space="preserve"> TCP/IP cu echipamentul (</w:t>
      </w:r>
      <w:proofErr w:type="spellStart"/>
      <w:r w:rsidRPr="001F0116">
        <w:rPr>
          <w:color w:val="FF0000"/>
        </w:rPr>
        <w:t>pt</w:t>
      </w:r>
      <w:proofErr w:type="spellEnd"/>
      <w:r w:rsidRPr="001F0116">
        <w:rPr>
          <w:color w:val="FF0000"/>
        </w:rPr>
        <w:t xml:space="preserve"> </w:t>
      </w:r>
      <w:r w:rsidR="00E95D93" w:rsidRPr="001F0116">
        <w:rPr>
          <w:color w:val="FF0000"/>
        </w:rPr>
        <w:t>DNP3</w:t>
      </w:r>
      <w:r w:rsidRPr="001F0116">
        <w:rPr>
          <w:color w:val="FF0000"/>
        </w:rPr>
        <w:t xml:space="preserve"> cel mai utilizat este portul 2</w:t>
      </w:r>
      <w:r w:rsidR="00E95D93" w:rsidRPr="001F0116">
        <w:rPr>
          <w:color w:val="FF0000"/>
        </w:rPr>
        <w:t>0000</w:t>
      </w:r>
      <w:r w:rsidRPr="001F0116">
        <w:rPr>
          <w:color w:val="FF0000"/>
        </w:rPr>
        <w:t>).</w:t>
      </w:r>
    </w:p>
    <w:p w14:paraId="00000363" w14:textId="77777777" w:rsidR="00D656D1" w:rsidRPr="001F0116" w:rsidRDefault="00000000">
      <w:pPr>
        <w:pStyle w:val="Titlu3"/>
        <w:numPr>
          <w:ilvl w:val="2"/>
          <w:numId w:val="22"/>
        </w:numPr>
        <w:ind w:left="1" w:hanging="3"/>
        <w:rPr>
          <w:color w:val="FF0000"/>
        </w:rPr>
      </w:pPr>
      <w:bookmarkStart w:id="130" w:name="_heading=h.ywylzdwz5jvi" w:colFirst="0" w:colLast="0"/>
      <w:bookmarkEnd w:id="130"/>
      <w:r w:rsidRPr="001F0116">
        <w:rPr>
          <w:color w:val="FF0000"/>
        </w:rPr>
        <w:lastRenderedPageBreak/>
        <w:t>Configurarea generala a RTU</w:t>
      </w:r>
    </w:p>
    <w:p w14:paraId="32EDACA6" w14:textId="4918BBF8" w:rsidR="00D5773C" w:rsidRPr="001F0116" w:rsidRDefault="00874D3E" w:rsidP="00D5773C">
      <w:pPr>
        <w:ind w:leftChars="0" w:left="0" w:firstLineChars="0" w:firstLine="0"/>
        <w:rPr>
          <w:color w:val="FF0000"/>
        </w:rPr>
      </w:pPr>
      <w:r w:rsidRPr="001F0116">
        <w:rPr>
          <w:noProof/>
          <w:color w:val="FF0000"/>
        </w:rPr>
        <w:drawing>
          <wp:inline distT="0" distB="0" distL="0" distR="0" wp14:anchorId="54EFE9DE" wp14:editId="39121EE9">
            <wp:extent cx="4657725" cy="6662706"/>
            <wp:effectExtent l="0" t="0" r="0" b="5080"/>
            <wp:docPr id="1455296730" name="Imagine 2" descr="O imagine care conține text, captură de ecran, numă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96730" name="Imagine 2" descr="O imagine care conține text, captură de ecran, număr&#10;&#10;Descriere generată automa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62972" cy="6670211"/>
                    </a:xfrm>
                    <a:prstGeom prst="rect">
                      <a:avLst/>
                    </a:prstGeom>
                    <a:noFill/>
                    <a:ln>
                      <a:noFill/>
                    </a:ln>
                  </pic:spPr>
                </pic:pic>
              </a:graphicData>
            </a:graphic>
          </wp:inline>
        </w:drawing>
      </w:r>
    </w:p>
    <w:p w14:paraId="19AC0770" w14:textId="4FFAA825" w:rsidR="0013728D" w:rsidRPr="001F0116" w:rsidRDefault="0013728D" w:rsidP="0013728D">
      <w:pPr>
        <w:ind w:leftChars="0" w:firstLineChars="0" w:firstLine="0"/>
        <w:rPr>
          <w:color w:val="FF0000"/>
        </w:rPr>
      </w:pPr>
      <w:proofErr w:type="spellStart"/>
      <w:r w:rsidRPr="001F0116">
        <w:rPr>
          <w:b/>
          <w:bCs/>
          <w:color w:val="FF0000"/>
        </w:rPr>
        <w:lastRenderedPageBreak/>
        <w:t>Source</w:t>
      </w:r>
      <w:proofErr w:type="spellEnd"/>
      <w:r w:rsidRPr="001F0116">
        <w:rPr>
          <w:color w:val="FF0000"/>
        </w:rPr>
        <w:t xml:space="preserve"> - reprezintă ID numeric a master-ului </w:t>
      </w:r>
      <w:r w:rsidR="00E54372" w:rsidRPr="001F0116">
        <w:rPr>
          <w:color w:val="FF0000"/>
        </w:rPr>
        <w:t xml:space="preserve">sau a centrului de comanda </w:t>
      </w:r>
      <w:r w:rsidRPr="001F0116">
        <w:rPr>
          <w:color w:val="FF0000"/>
        </w:rPr>
        <w:t>dintr-o sesiune de DNP3.0, internă pentru protocolul DNP3.In echipamentele ce comunica pe DNP3.0 este necesar setarea adresei sursa(master) și a adresei destinație (</w:t>
      </w:r>
      <w:proofErr w:type="spellStart"/>
      <w:r w:rsidRPr="001F0116">
        <w:rPr>
          <w:color w:val="FF0000"/>
        </w:rPr>
        <w:t>oustation</w:t>
      </w:r>
      <w:proofErr w:type="spellEnd"/>
      <w:r w:rsidRPr="001F0116">
        <w:rPr>
          <w:color w:val="FF0000"/>
        </w:rPr>
        <w:t xml:space="preserve"> sau slave);</w:t>
      </w:r>
    </w:p>
    <w:p w14:paraId="77A61373" w14:textId="070A48D4" w:rsidR="0013728D" w:rsidRPr="001F0116" w:rsidRDefault="0013728D" w:rsidP="0013728D">
      <w:pPr>
        <w:ind w:leftChars="0" w:firstLineChars="0" w:firstLine="0"/>
        <w:rPr>
          <w:color w:val="FF0000"/>
        </w:rPr>
      </w:pPr>
      <w:proofErr w:type="spellStart"/>
      <w:r w:rsidRPr="001F0116">
        <w:rPr>
          <w:b/>
          <w:bCs/>
          <w:color w:val="FF0000"/>
        </w:rPr>
        <w:t>Destination</w:t>
      </w:r>
      <w:proofErr w:type="spellEnd"/>
      <w:r w:rsidRPr="001F0116">
        <w:rPr>
          <w:color w:val="FF0000"/>
        </w:rPr>
        <w:t xml:space="preserve"> - reprezintă adresa slave-</w:t>
      </w:r>
      <w:proofErr w:type="spellStart"/>
      <w:r w:rsidRPr="001F0116">
        <w:rPr>
          <w:color w:val="FF0000"/>
        </w:rPr>
        <w:t>ul</w:t>
      </w:r>
      <w:proofErr w:type="spellEnd"/>
      <w:r w:rsidRPr="001F0116">
        <w:rPr>
          <w:color w:val="FF0000"/>
        </w:rPr>
        <w:t xml:space="preserve"> (</w:t>
      </w:r>
      <w:proofErr w:type="spellStart"/>
      <w:r w:rsidRPr="001F0116">
        <w:rPr>
          <w:color w:val="FF0000"/>
        </w:rPr>
        <w:t>outstation</w:t>
      </w:r>
      <w:proofErr w:type="spellEnd"/>
      <w:r w:rsidRPr="001F0116">
        <w:rPr>
          <w:color w:val="FF0000"/>
        </w:rPr>
        <w:t xml:space="preserve"> care urmează sa stabilească o legătură de comunicație cu master-</w:t>
      </w:r>
      <w:proofErr w:type="spellStart"/>
      <w:r w:rsidRPr="001F0116">
        <w:rPr>
          <w:color w:val="FF0000"/>
        </w:rPr>
        <w:t>ul</w:t>
      </w:r>
      <w:proofErr w:type="spellEnd"/>
      <w:r w:rsidRPr="001F0116">
        <w:rPr>
          <w:color w:val="FF0000"/>
        </w:rPr>
        <w:t xml:space="preserve"> sau centrul de comanda de DNP3.0 din ES200</w:t>
      </w:r>
    </w:p>
    <w:p w14:paraId="394512B9" w14:textId="4E7E47BF" w:rsidR="0013728D" w:rsidRPr="001F0116" w:rsidRDefault="0013728D" w:rsidP="0013728D">
      <w:pPr>
        <w:ind w:leftChars="0" w:firstLineChars="0" w:firstLine="0"/>
        <w:rPr>
          <w:color w:val="FF0000"/>
        </w:rPr>
      </w:pPr>
      <w:proofErr w:type="spellStart"/>
      <w:r w:rsidRPr="001F0116">
        <w:rPr>
          <w:b/>
          <w:bCs/>
          <w:color w:val="FF0000"/>
        </w:rPr>
        <w:t>IINBits</w:t>
      </w:r>
      <w:proofErr w:type="spellEnd"/>
      <w:r w:rsidR="00E54372" w:rsidRPr="001F0116">
        <w:rPr>
          <w:color w:val="FF0000"/>
        </w:rPr>
        <w:t xml:space="preserve"> – indicatori interni de stare pot oferi informații despre starea slave-ului de DNP (ex: este pe local sau pe </w:t>
      </w:r>
      <w:proofErr w:type="spellStart"/>
      <w:r w:rsidR="00E54372" w:rsidRPr="001F0116">
        <w:rPr>
          <w:color w:val="FF0000"/>
        </w:rPr>
        <w:t>remote</w:t>
      </w:r>
      <w:proofErr w:type="spellEnd"/>
      <w:r w:rsidR="00E54372" w:rsidRPr="001F0116">
        <w:rPr>
          <w:color w:val="FF0000"/>
        </w:rPr>
        <w:t>, necesita o noua sincronizare de tip etc). Valoarea utilizata si recomandata este 0, acești indicatori fiind generați automat funcție de situație de către ES200.</w:t>
      </w:r>
    </w:p>
    <w:p w14:paraId="29EC0512" w14:textId="5D05F736" w:rsidR="0013728D" w:rsidRPr="001F0116" w:rsidRDefault="0013728D" w:rsidP="0013728D">
      <w:pPr>
        <w:ind w:leftChars="0" w:firstLineChars="0" w:firstLine="0"/>
        <w:rPr>
          <w:color w:val="FF0000"/>
        </w:rPr>
      </w:pPr>
      <w:proofErr w:type="spellStart"/>
      <w:r w:rsidRPr="001F0116">
        <w:rPr>
          <w:b/>
          <w:bCs/>
          <w:color w:val="FF0000"/>
        </w:rPr>
        <w:t>ConfirmTimeout</w:t>
      </w:r>
      <w:proofErr w:type="spellEnd"/>
      <w:r w:rsidR="00E54372" w:rsidRPr="001F0116">
        <w:rPr>
          <w:color w:val="FF0000"/>
        </w:rPr>
        <w:t xml:space="preserve"> (ms)- interval de timp care definește perioada de așteptare a unui răspuns din partea masterului după o solicitare la nivel de aplicație trimisa de către slave. In cazul in care după acest interval de timp nu se primește nici un răspuns din partea master-ului canalul de comunicație va fi închis de către slave DNP3 din ES200.</w:t>
      </w:r>
    </w:p>
    <w:p w14:paraId="5E8B506A" w14:textId="4DC4D6C4" w:rsidR="0013728D" w:rsidRPr="001F0116" w:rsidRDefault="0013728D" w:rsidP="0013728D">
      <w:pPr>
        <w:ind w:leftChars="0" w:firstLineChars="0" w:firstLine="0"/>
        <w:rPr>
          <w:color w:val="FF0000"/>
        </w:rPr>
      </w:pPr>
      <w:r w:rsidRPr="001F0116">
        <w:rPr>
          <w:b/>
          <w:bCs/>
          <w:color w:val="FF0000"/>
        </w:rPr>
        <w:t>Obj01DefaultVariation</w:t>
      </w:r>
      <w:r w:rsidR="00AC757D" w:rsidRPr="001F0116">
        <w:rPr>
          <w:color w:val="FF0000"/>
        </w:rPr>
        <w:t xml:space="preserve"> – definește tipul de variații care vor fi folosite pentru obiectul DNP de tip 1 (</w:t>
      </w:r>
      <w:proofErr w:type="spellStart"/>
      <w:r w:rsidR="00AC757D" w:rsidRPr="001F0116">
        <w:rPr>
          <w:color w:val="FF0000"/>
        </w:rPr>
        <w:t>Binary</w:t>
      </w:r>
      <w:proofErr w:type="spellEnd"/>
      <w:r w:rsidR="00AC757D" w:rsidRPr="001F0116">
        <w:rPr>
          <w:color w:val="FF0000"/>
        </w:rPr>
        <w:t xml:space="preserve"> Input status). Valorile acceptate sunt 0,1,2, recomandarea fiind utilizarea variantei 2. Obj01 este un element DNP utilizat pentru transmiterea stării un</w:t>
      </w:r>
      <w:r w:rsidR="006B06FB" w:rsidRPr="001F0116">
        <w:rPr>
          <w:color w:val="FF0000"/>
        </w:rPr>
        <w:t xml:space="preserve">ui </w:t>
      </w:r>
      <w:r w:rsidR="00D3611A" w:rsidRPr="001F0116">
        <w:rPr>
          <w:color w:val="FF0000"/>
        </w:rPr>
        <w:t xml:space="preserve">element de tip </w:t>
      </w:r>
      <w:proofErr w:type="spellStart"/>
      <w:r w:rsidR="00D3611A" w:rsidRPr="001F0116">
        <w:rPr>
          <w:color w:val="FF0000"/>
        </w:rPr>
        <w:t>B</w:t>
      </w:r>
      <w:r w:rsidR="006B06FB" w:rsidRPr="001F0116">
        <w:rPr>
          <w:color w:val="FF0000"/>
        </w:rPr>
        <w:t>inary</w:t>
      </w:r>
      <w:proofErr w:type="spellEnd"/>
      <w:r w:rsidR="006B06FB" w:rsidRPr="001F0116">
        <w:rPr>
          <w:color w:val="FF0000"/>
        </w:rPr>
        <w:t xml:space="preserve"> i</w:t>
      </w:r>
      <w:r w:rsidR="003B5E5E" w:rsidRPr="001F0116">
        <w:rPr>
          <w:color w:val="FF0000"/>
        </w:rPr>
        <w:t>n</w:t>
      </w:r>
      <w:r w:rsidR="006B06FB" w:rsidRPr="001F0116">
        <w:rPr>
          <w:color w:val="FF0000"/>
        </w:rPr>
        <w:t xml:space="preserve">put </w:t>
      </w:r>
      <w:r w:rsidR="00D3611A" w:rsidRPr="001F0116">
        <w:rPr>
          <w:color w:val="FF0000"/>
        </w:rPr>
        <w:t>in urma unei comenzi de tip interogare generala (</w:t>
      </w:r>
      <w:r w:rsidR="00D3611A" w:rsidRPr="001F0116">
        <w:rPr>
          <w:color w:val="FF0000"/>
          <w:lang w:val="en-US"/>
        </w:rPr>
        <w:t>Integrity Poll</w:t>
      </w:r>
      <w:r w:rsidR="00D3611A" w:rsidRPr="001F0116">
        <w:rPr>
          <w:color w:val="FF0000"/>
        </w:rPr>
        <w:t>) recepționata de la Master;</w:t>
      </w:r>
    </w:p>
    <w:p w14:paraId="2198DA49" w14:textId="5AEFD9AD" w:rsidR="0013728D" w:rsidRPr="001F0116" w:rsidRDefault="0013728D" w:rsidP="003B5E5E">
      <w:pPr>
        <w:ind w:leftChars="0" w:firstLineChars="0" w:firstLine="0"/>
        <w:rPr>
          <w:color w:val="FF0000"/>
        </w:rPr>
      </w:pPr>
      <w:r w:rsidRPr="001F0116">
        <w:rPr>
          <w:b/>
          <w:bCs/>
          <w:color w:val="FF0000"/>
        </w:rPr>
        <w:t>Obj02DefaultVariation</w:t>
      </w:r>
      <w:r w:rsidR="003B5E5E" w:rsidRPr="001F0116">
        <w:rPr>
          <w:color w:val="FF0000"/>
        </w:rPr>
        <w:t xml:space="preserve"> - definește tipul de variații care vor fi folosite pentru obiectul DNP de tip 2 (</w:t>
      </w:r>
      <w:proofErr w:type="spellStart"/>
      <w:r w:rsidR="003B5E5E" w:rsidRPr="001F0116">
        <w:rPr>
          <w:color w:val="FF0000"/>
        </w:rPr>
        <w:t>Binary</w:t>
      </w:r>
      <w:proofErr w:type="spellEnd"/>
      <w:r w:rsidR="003B5E5E" w:rsidRPr="001F0116">
        <w:rPr>
          <w:color w:val="FF0000"/>
        </w:rPr>
        <w:t xml:space="preserve"> Input event). Valorile acceptate sunt 0,1,2,3 recomandarea fiind utilizarea variantei 2. Obj02 este un element DNP utilizat pentru transmiterea evenimentelor de schimbare de stare a unui </w:t>
      </w:r>
      <w:r w:rsidR="00D3611A" w:rsidRPr="001F0116">
        <w:rPr>
          <w:color w:val="FF0000"/>
        </w:rPr>
        <w:t xml:space="preserve">element de tip </w:t>
      </w:r>
      <w:proofErr w:type="spellStart"/>
      <w:r w:rsidR="00D3611A" w:rsidRPr="001F0116">
        <w:rPr>
          <w:color w:val="FF0000"/>
        </w:rPr>
        <w:t>B</w:t>
      </w:r>
      <w:r w:rsidR="003B5E5E" w:rsidRPr="001F0116">
        <w:rPr>
          <w:color w:val="FF0000"/>
        </w:rPr>
        <w:t>inary</w:t>
      </w:r>
      <w:proofErr w:type="spellEnd"/>
      <w:r w:rsidR="003B5E5E" w:rsidRPr="001F0116">
        <w:rPr>
          <w:color w:val="FF0000"/>
        </w:rPr>
        <w:t xml:space="preserve"> </w:t>
      </w:r>
      <w:r w:rsidR="00D3611A" w:rsidRPr="001F0116">
        <w:rPr>
          <w:color w:val="FF0000"/>
        </w:rPr>
        <w:t>I</w:t>
      </w:r>
      <w:r w:rsidR="003B5E5E" w:rsidRPr="001F0116">
        <w:rPr>
          <w:color w:val="FF0000"/>
        </w:rPr>
        <w:t>nput sub forma unor mesaje nesolicitate</w:t>
      </w:r>
      <w:r w:rsidR="00D3611A" w:rsidRPr="001F0116">
        <w:rPr>
          <w:color w:val="FF0000"/>
        </w:rPr>
        <w:t>;</w:t>
      </w:r>
    </w:p>
    <w:p w14:paraId="6720FFC8" w14:textId="7E95F378" w:rsidR="00D3611A" w:rsidRPr="001F0116" w:rsidRDefault="0013728D" w:rsidP="00D3611A">
      <w:pPr>
        <w:ind w:leftChars="0" w:firstLineChars="0" w:firstLine="0"/>
        <w:rPr>
          <w:color w:val="FF0000"/>
        </w:rPr>
      </w:pPr>
      <w:r w:rsidRPr="001F0116">
        <w:rPr>
          <w:b/>
          <w:bCs/>
          <w:color w:val="FF0000"/>
        </w:rPr>
        <w:t>Obj30DefaultVariation</w:t>
      </w:r>
      <w:r w:rsidR="00D3611A" w:rsidRPr="001F0116">
        <w:rPr>
          <w:color w:val="FF0000"/>
        </w:rPr>
        <w:t xml:space="preserve"> - definește tipul de variații care vor fi folosite pentru obiectul DNP de tip 30 (Analog Input status). Valorile acceptate sunt 0-6 recomandarea fiind utilizarea variantei 3. Obj30 este un element DNP utilizat pentru transmiterea stării unui Analog input in urma unei comenzi de tip interogare generala (</w:t>
      </w:r>
      <w:r w:rsidR="00D3611A" w:rsidRPr="001F0116">
        <w:rPr>
          <w:color w:val="FF0000"/>
          <w:lang w:val="en-US"/>
        </w:rPr>
        <w:t>Integrity Poll</w:t>
      </w:r>
      <w:r w:rsidR="00D3611A" w:rsidRPr="001F0116">
        <w:rPr>
          <w:color w:val="FF0000"/>
        </w:rPr>
        <w:t>) recepționata de la Master;</w:t>
      </w:r>
    </w:p>
    <w:p w14:paraId="583AA36A" w14:textId="42DE18BB" w:rsidR="0013728D" w:rsidRPr="001F0116" w:rsidRDefault="0013728D" w:rsidP="0013728D">
      <w:pPr>
        <w:ind w:leftChars="0" w:firstLineChars="0" w:firstLine="0"/>
        <w:rPr>
          <w:color w:val="FF0000"/>
        </w:rPr>
      </w:pPr>
      <w:r w:rsidRPr="001F0116">
        <w:rPr>
          <w:b/>
          <w:bCs/>
          <w:color w:val="FF0000"/>
        </w:rPr>
        <w:t>Obj32DefaultVariation</w:t>
      </w:r>
      <w:r w:rsidR="00D3611A" w:rsidRPr="001F0116">
        <w:rPr>
          <w:color w:val="FF0000"/>
        </w:rPr>
        <w:t xml:space="preserve"> - definește tipul de variații care vor fi folosite pentru obiectul DNP de tip 30 (Analog Input status). Valorile acceptate sunt 0-8 recomandarea fiind utilizarea variantei 7. Obj32 este un element DNP utilizat pentru transmiterea evenimentelor de schimbare de stare a unui element de tip Analog input sub forma unor mesaje nesolicitate;</w:t>
      </w:r>
    </w:p>
    <w:p w14:paraId="5C9C0720" w14:textId="59AA3648" w:rsidR="0013728D" w:rsidRPr="001F0116" w:rsidRDefault="0013728D" w:rsidP="00D3611A">
      <w:pPr>
        <w:ind w:leftChars="0" w:firstLineChars="0" w:firstLine="0"/>
        <w:rPr>
          <w:color w:val="FF0000"/>
        </w:rPr>
      </w:pPr>
      <w:r w:rsidRPr="001F0116">
        <w:rPr>
          <w:b/>
          <w:bCs/>
          <w:color w:val="FF0000"/>
        </w:rPr>
        <w:t>Obj40DefaultVariation</w:t>
      </w:r>
      <w:r w:rsidR="00D3611A" w:rsidRPr="001F0116">
        <w:rPr>
          <w:color w:val="FF0000"/>
        </w:rPr>
        <w:t xml:space="preserve"> - definește tipul de variații care vor fi folosite pentru obiectul DNP de tip 40 (Analog Output status). Valorile acceptate sunt 0,1 recomandarea fiind utilizarea variantei 1. Obj40 este un element </w:t>
      </w:r>
      <w:r w:rsidR="00D3611A" w:rsidRPr="001F0116">
        <w:rPr>
          <w:color w:val="FF0000"/>
        </w:rPr>
        <w:lastRenderedPageBreak/>
        <w:t>DNP utilizat pentru transmiterea stării unui Analog Output  in urma unei comenzi de tip interogare generala (</w:t>
      </w:r>
      <w:r w:rsidR="00D3611A" w:rsidRPr="001F0116">
        <w:rPr>
          <w:color w:val="FF0000"/>
          <w:lang w:val="en-US"/>
        </w:rPr>
        <w:t>Integrity Poll</w:t>
      </w:r>
      <w:r w:rsidR="00D3611A" w:rsidRPr="001F0116">
        <w:rPr>
          <w:color w:val="FF0000"/>
        </w:rPr>
        <w:t>) recepționata de la Master;</w:t>
      </w:r>
    </w:p>
    <w:p w14:paraId="68CA4CDC" w14:textId="5218874E" w:rsidR="0013728D" w:rsidRPr="001F0116" w:rsidRDefault="0013728D" w:rsidP="0013728D">
      <w:pPr>
        <w:ind w:leftChars="0" w:firstLineChars="0" w:firstLine="0"/>
        <w:rPr>
          <w:color w:val="FF0000"/>
        </w:rPr>
      </w:pPr>
      <w:proofErr w:type="spellStart"/>
      <w:r w:rsidRPr="001F0116">
        <w:rPr>
          <w:b/>
          <w:bCs/>
          <w:color w:val="FF0000"/>
        </w:rPr>
        <w:t>SelectTimeout</w:t>
      </w:r>
      <w:proofErr w:type="spellEnd"/>
      <w:r w:rsidR="003B5E5E" w:rsidRPr="001F0116">
        <w:rPr>
          <w:b/>
          <w:bCs/>
          <w:color w:val="FF0000"/>
        </w:rPr>
        <w:t xml:space="preserve"> (ms) </w:t>
      </w:r>
      <w:r w:rsidR="003B5E5E" w:rsidRPr="001F0116">
        <w:rPr>
          <w:color w:val="FF0000"/>
        </w:rPr>
        <w:t xml:space="preserve">– in cazul utilizării comenzilor de tip Select/Execute parametrul reprezintă timpul de după care selecția obiectului este dezactivată. Comenzile de tip select/execute presupun in prima etapa </w:t>
      </w:r>
      <w:r w:rsidR="00D3611A" w:rsidRPr="001F0116">
        <w:rPr>
          <w:color w:val="FF0000"/>
        </w:rPr>
        <w:t>selecția</w:t>
      </w:r>
      <w:r w:rsidR="003B5E5E" w:rsidRPr="001F0116">
        <w:rPr>
          <w:color w:val="FF0000"/>
        </w:rPr>
        <w:t xml:space="preserve"> obiectului de comanda (Obj10) apoi executarea efectiva a comenzii.</w:t>
      </w:r>
    </w:p>
    <w:p w14:paraId="33F385E4" w14:textId="291A7264" w:rsidR="0013728D" w:rsidRPr="001F0116" w:rsidRDefault="0013728D" w:rsidP="0013728D">
      <w:pPr>
        <w:ind w:leftChars="0" w:firstLineChars="0" w:firstLine="0"/>
        <w:rPr>
          <w:color w:val="FF0000"/>
        </w:rPr>
      </w:pPr>
      <w:proofErr w:type="spellStart"/>
      <w:r w:rsidRPr="001F0116">
        <w:rPr>
          <w:b/>
          <w:bCs/>
          <w:color w:val="FF0000"/>
        </w:rPr>
        <w:t>UnsolAllowed</w:t>
      </w:r>
      <w:proofErr w:type="spellEnd"/>
      <w:r w:rsidR="003B5E5E" w:rsidRPr="001F0116">
        <w:rPr>
          <w:color w:val="FF0000"/>
        </w:rPr>
        <w:t xml:space="preserve"> – parametrul permite activare/dezactivarea mecanismului de raportare de evenimente specific DNP  - </w:t>
      </w:r>
      <w:r w:rsidR="003B5E5E" w:rsidRPr="001F0116">
        <w:rPr>
          <w:color w:val="FF0000"/>
          <w:lang w:val="en-US"/>
        </w:rPr>
        <w:t>unsolicited</w:t>
      </w:r>
      <w:r w:rsidR="00651E0D" w:rsidRPr="001F0116">
        <w:rPr>
          <w:color w:val="FF0000"/>
          <w:lang w:val="en-US"/>
        </w:rPr>
        <w:t xml:space="preserve"> messages</w:t>
      </w:r>
      <w:r w:rsidR="003B5E5E" w:rsidRPr="001F0116">
        <w:rPr>
          <w:color w:val="FF0000"/>
        </w:rPr>
        <w:t xml:space="preserve"> – </w:t>
      </w:r>
      <w:r w:rsidR="00651E0D" w:rsidRPr="001F0116">
        <w:rPr>
          <w:color w:val="FF0000"/>
        </w:rPr>
        <w:t>mesaje</w:t>
      </w:r>
      <w:r w:rsidR="003B5E5E" w:rsidRPr="001F0116">
        <w:rPr>
          <w:color w:val="FF0000"/>
        </w:rPr>
        <w:t xml:space="preserve"> nesolicitate</w:t>
      </w:r>
      <w:r w:rsidR="00651E0D" w:rsidRPr="001F0116">
        <w:rPr>
          <w:color w:val="FF0000"/>
        </w:rPr>
        <w:t>;</w:t>
      </w:r>
    </w:p>
    <w:p w14:paraId="206439DF" w14:textId="414EDCAD" w:rsidR="0013728D" w:rsidRPr="001F0116" w:rsidRDefault="0013728D" w:rsidP="0013728D">
      <w:pPr>
        <w:ind w:leftChars="0" w:firstLineChars="0" w:firstLine="0"/>
        <w:rPr>
          <w:color w:val="FF0000"/>
        </w:rPr>
      </w:pPr>
      <w:r w:rsidRPr="001F0116">
        <w:rPr>
          <w:b/>
          <w:bCs/>
          <w:color w:val="FF0000"/>
        </w:rPr>
        <w:t>UnsolClass1MaxDelay</w:t>
      </w:r>
      <w:r w:rsidR="006B23E0" w:rsidRPr="001F0116">
        <w:rPr>
          <w:color w:val="FF0000"/>
        </w:rPr>
        <w:t xml:space="preserve"> - intervalul de timp la care va fi generat si transmis periodic către Master un </w:t>
      </w:r>
      <w:r w:rsidR="00314708" w:rsidRPr="001F0116">
        <w:rPr>
          <w:color w:val="FF0000"/>
        </w:rPr>
        <w:t xml:space="preserve">mesaj </w:t>
      </w:r>
      <w:r w:rsidR="006B23E0" w:rsidRPr="001F0116">
        <w:rPr>
          <w:color w:val="FF0000"/>
        </w:rPr>
        <w:t>nesolicitat de clasa 1 ce va conține stările tuturor entităților configurate sa facă parte din aceasta clasa</w:t>
      </w:r>
      <w:r w:rsidR="00103E95" w:rsidRPr="001F0116">
        <w:rPr>
          <w:color w:val="FF0000"/>
        </w:rPr>
        <w:t>;</w:t>
      </w:r>
    </w:p>
    <w:p w14:paraId="6695D3D8" w14:textId="376767AA" w:rsidR="00103E95" w:rsidRPr="001F0116" w:rsidRDefault="0013728D" w:rsidP="00103E95">
      <w:pPr>
        <w:ind w:leftChars="0" w:firstLineChars="0" w:firstLine="0"/>
        <w:rPr>
          <w:color w:val="FF0000"/>
        </w:rPr>
      </w:pPr>
      <w:r w:rsidRPr="001F0116">
        <w:rPr>
          <w:b/>
          <w:bCs/>
          <w:color w:val="FF0000"/>
        </w:rPr>
        <w:t>UnsolClass2MaxDelay</w:t>
      </w:r>
      <w:r w:rsidR="006B23E0" w:rsidRPr="001F0116">
        <w:rPr>
          <w:color w:val="FF0000"/>
        </w:rPr>
        <w:t xml:space="preserve"> - </w:t>
      </w:r>
      <w:r w:rsidR="00103E95" w:rsidRPr="001F0116">
        <w:rPr>
          <w:color w:val="FF0000"/>
        </w:rPr>
        <w:t xml:space="preserve">intervalul de timp la care va fi generat si transmis periodic către Master un </w:t>
      </w:r>
      <w:r w:rsidR="00314708" w:rsidRPr="001F0116">
        <w:rPr>
          <w:color w:val="FF0000"/>
        </w:rPr>
        <w:t xml:space="preserve">mesaj </w:t>
      </w:r>
      <w:r w:rsidR="00103E95" w:rsidRPr="001F0116">
        <w:rPr>
          <w:color w:val="FF0000"/>
        </w:rPr>
        <w:t>nesolicitat de clasa 2 ce va conține stările tuturor entităților configurate sa facă parte din aceasta clasa;</w:t>
      </w:r>
    </w:p>
    <w:p w14:paraId="5850916E" w14:textId="3C72BC1B" w:rsidR="00103E95" w:rsidRPr="001F0116" w:rsidRDefault="0013728D" w:rsidP="00103E95">
      <w:pPr>
        <w:ind w:leftChars="0" w:firstLineChars="0" w:firstLine="0"/>
        <w:rPr>
          <w:color w:val="FF0000"/>
        </w:rPr>
      </w:pPr>
      <w:r w:rsidRPr="001F0116">
        <w:rPr>
          <w:b/>
          <w:bCs/>
          <w:color w:val="FF0000"/>
        </w:rPr>
        <w:t>UnsolClass3MaxDelay</w:t>
      </w:r>
      <w:r w:rsidR="006B23E0" w:rsidRPr="001F0116">
        <w:rPr>
          <w:color w:val="FF0000"/>
        </w:rPr>
        <w:t xml:space="preserve"> - </w:t>
      </w:r>
      <w:r w:rsidR="00103E95" w:rsidRPr="001F0116">
        <w:rPr>
          <w:color w:val="FF0000"/>
        </w:rPr>
        <w:t xml:space="preserve">intervalul de timp la care va fi generat si transmis periodic către Master un </w:t>
      </w:r>
      <w:r w:rsidR="00314708" w:rsidRPr="001F0116">
        <w:rPr>
          <w:color w:val="FF0000"/>
        </w:rPr>
        <w:t>mesaj</w:t>
      </w:r>
      <w:r w:rsidR="00103E95" w:rsidRPr="001F0116">
        <w:rPr>
          <w:color w:val="FF0000"/>
        </w:rPr>
        <w:t xml:space="preserve"> nesolicitat de clasa 3 ce va conține stările tuturor entităților configurate sa facă parte din aceasta clasa;</w:t>
      </w:r>
    </w:p>
    <w:p w14:paraId="336944B7" w14:textId="0E02FEE9" w:rsidR="0013728D" w:rsidRPr="001F0116" w:rsidRDefault="0013728D" w:rsidP="0013728D">
      <w:pPr>
        <w:ind w:leftChars="0" w:firstLineChars="0" w:firstLine="0"/>
        <w:rPr>
          <w:color w:val="FF0000"/>
        </w:rPr>
      </w:pPr>
      <w:r w:rsidRPr="001F0116">
        <w:rPr>
          <w:b/>
          <w:bCs/>
          <w:color w:val="FF0000"/>
        </w:rPr>
        <w:t>UnsolClass1MaxEvents</w:t>
      </w:r>
      <w:r w:rsidR="006B23E0" w:rsidRPr="001F0116">
        <w:rPr>
          <w:color w:val="FF0000"/>
        </w:rPr>
        <w:t xml:space="preserve"> – numărul de schimbări de stare a entităților configurate ca făcând parte din rapoartele de Clasa 1 pentru a fi generat si trimis un astfel de </w:t>
      </w:r>
      <w:r w:rsidR="00314708" w:rsidRPr="001F0116">
        <w:rPr>
          <w:color w:val="FF0000"/>
        </w:rPr>
        <w:t>mesaj nesolicitat</w:t>
      </w:r>
      <w:r w:rsidR="006B23E0" w:rsidRPr="001F0116">
        <w:rPr>
          <w:color w:val="FF0000"/>
        </w:rPr>
        <w:t xml:space="preserve"> către Master;</w:t>
      </w:r>
    </w:p>
    <w:p w14:paraId="687DEE67" w14:textId="68DF3381" w:rsidR="0013728D" w:rsidRPr="001F0116" w:rsidRDefault="0013728D" w:rsidP="00103E95">
      <w:pPr>
        <w:ind w:leftChars="0" w:firstLineChars="0" w:firstLine="0"/>
        <w:rPr>
          <w:color w:val="FF0000"/>
        </w:rPr>
      </w:pPr>
      <w:r w:rsidRPr="001F0116">
        <w:rPr>
          <w:b/>
          <w:bCs/>
          <w:color w:val="FF0000"/>
        </w:rPr>
        <w:t>UnsolClass2MaxEvents</w:t>
      </w:r>
      <w:r w:rsidR="00103E95" w:rsidRPr="001F0116">
        <w:rPr>
          <w:color w:val="FF0000"/>
        </w:rPr>
        <w:t xml:space="preserve"> - numărul de schimbări de stare a entităților configurate ca făcând parte din rapoartele de Clasa 2 pentru a fi generat si trimis un astfel de</w:t>
      </w:r>
      <w:r w:rsidR="00314708" w:rsidRPr="001F0116">
        <w:rPr>
          <w:color w:val="FF0000"/>
        </w:rPr>
        <w:t xml:space="preserve"> mesaj nesolicitat </w:t>
      </w:r>
      <w:r w:rsidR="00103E95" w:rsidRPr="001F0116">
        <w:rPr>
          <w:color w:val="FF0000"/>
        </w:rPr>
        <w:t>către Master;</w:t>
      </w:r>
    </w:p>
    <w:p w14:paraId="422FE206" w14:textId="5C161065" w:rsidR="0013728D" w:rsidRPr="001F0116" w:rsidRDefault="0013728D" w:rsidP="00103E95">
      <w:pPr>
        <w:ind w:leftChars="0" w:firstLineChars="0" w:firstLine="0"/>
        <w:rPr>
          <w:color w:val="FF0000"/>
        </w:rPr>
      </w:pPr>
      <w:r w:rsidRPr="001F0116">
        <w:rPr>
          <w:b/>
          <w:bCs/>
          <w:color w:val="FF0000"/>
        </w:rPr>
        <w:t>UnsolClass3MaxEvent</w:t>
      </w:r>
      <w:r w:rsidRPr="001F0116">
        <w:rPr>
          <w:color w:val="FF0000"/>
        </w:rPr>
        <w:t>s</w:t>
      </w:r>
      <w:r w:rsidR="00103E95" w:rsidRPr="001F0116">
        <w:rPr>
          <w:color w:val="FF0000"/>
        </w:rPr>
        <w:t xml:space="preserve"> - numărul de schimbări de stare a entităților configurate ca făcând parte din rapoartele de Clasa 3 pentru a fi generat si trimis un astfel de </w:t>
      </w:r>
      <w:r w:rsidR="00314708" w:rsidRPr="001F0116">
        <w:rPr>
          <w:color w:val="FF0000"/>
        </w:rPr>
        <w:t xml:space="preserve">mesaj nesolicitat </w:t>
      </w:r>
      <w:r w:rsidR="00103E95" w:rsidRPr="001F0116">
        <w:rPr>
          <w:color w:val="FF0000"/>
        </w:rPr>
        <w:t>către Master;</w:t>
      </w:r>
    </w:p>
    <w:p w14:paraId="41FEDCA4" w14:textId="60457566" w:rsidR="0013728D" w:rsidRPr="001F0116" w:rsidRDefault="0013728D" w:rsidP="0013728D">
      <w:pPr>
        <w:ind w:leftChars="0" w:firstLineChars="0" w:firstLine="0"/>
        <w:rPr>
          <w:b/>
          <w:bCs/>
          <w:color w:val="FF0000"/>
        </w:rPr>
      </w:pPr>
      <w:proofErr w:type="spellStart"/>
      <w:r w:rsidRPr="001F0116">
        <w:rPr>
          <w:b/>
          <w:bCs/>
          <w:color w:val="FF0000"/>
        </w:rPr>
        <w:t>UnsolConfirmTimeout</w:t>
      </w:r>
      <w:proofErr w:type="spellEnd"/>
      <w:r w:rsidR="00314708" w:rsidRPr="001F0116">
        <w:rPr>
          <w:b/>
          <w:bCs/>
          <w:color w:val="FF0000"/>
        </w:rPr>
        <w:t xml:space="preserve"> </w:t>
      </w:r>
      <w:r w:rsidR="00314708" w:rsidRPr="001F0116">
        <w:rPr>
          <w:color w:val="FF0000"/>
        </w:rPr>
        <w:t>– timpul maxim de așteptare de la trimiterea unui mesaj nesolicitat de către slave DNP3 din ES200 si recepția mesajului de confirmare de primire a Masterului;</w:t>
      </w:r>
      <w:r w:rsidR="00314708" w:rsidRPr="001F0116">
        <w:rPr>
          <w:b/>
          <w:bCs/>
          <w:color w:val="FF0000"/>
        </w:rPr>
        <w:t xml:space="preserve"> </w:t>
      </w:r>
    </w:p>
    <w:p w14:paraId="69635EF6" w14:textId="0EAF0AAC" w:rsidR="0013728D" w:rsidRPr="001F0116" w:rsidRDefault="0013728D" w:rsidP="0013728D">
      <w:pPr>
        <w:ind w:leftChars="0" w:firstLineChars="0" w:firstLine="0"/>
        <w:rPr>
          <w:color w:val="FF0000"/>
        </w:rPr>
      </w:pPr>
      <w:proofErr w:type="spellStart"/>
      <w:r w:rsidRPr="001F0116">
        <w:rPr>
          <w:b/>
          <w:bCs/>
          <w:color w:val="FF0000"/>
        </w:rPr>
        <w:t>UnsolMaxRetries</w:t>
      </w:r>
      <w:proofErr w:type="spellEnd"/>
      <w:r w:rsidR="00651E0D" w:rsidRPr="001F0116">
        <w:rPr>
          <w:color w:val="FF0000"/>
        </w:rPr>
        <w:t xml:space="preserve"> – nr maxim de </w:t>
      </w:r>
      <w:r w:rsidR="00314708" w:rsidRPr="001F0116">
        <w:rPr>
          <w:color w:val="FF0000"/>
        </w:rPr>
        <w:t>încercări</w:t>
      </w:r>
      <w:r w:rsidR="00651E0D" w:rsidRPr="001F0116">
        <w:rPr>
          <w:color w:val="FF0000"/>
        </w:rPr>
        <w:t xml:space="preserve"> de </w:t>
      </w:r>
      <w:r w:rsidR="00314708" w:rsidRPr="001F0116">
        <w:rPr>
          <w:color w:val="FF0000"/>
        </w:rPr>
        <w:t>re</w:t>
      </w:r>
      <w:r w:rsidR="00651E0D" w:rsidRPr="001F0116">
        <w:rPr>
          <w:color w:val="FF0000"/>
        </w:rPr>
        <w:t>trimitere</w:t>
      </w:r>
      <w:r w:rsidR="00314708" w:rsidRPr="001F0116">
        <w:rPr>
          <w:color w:val="FF0000"/>
        </w:rPr>
        <w:t xml:space="preserve"> de către slave-</w:t>
      </w:r>
      <w:proofErr w:type="spellStart"/>
      <w:r w:rsidR="00314708" w:rsidRPr="001F0116">
        <w:rPr>
          <w:color w:val="FF0000"/>
        </w:rPr>
        <w:t>ul</w:t>
      </w:r>
      <w:proofErr w:type="spellEnd"/>
      <w:r w:rsidR="00314708" w:rsidRPr="001F0116">
        <w:rPr>
          <w:color w:val="FF0000"/>
        </w:rPr>
        <w:t xml:space="preserve"> DNP din ES200</w:t>
      </w:r>
      <w:r w:rsidR="00651E0D" w:rsidRPr="001F0116">
        <w:rPr>
          <w:color w:val="FF0000"/>
        </w:rPr>
        <w:t xml:space="preserve"> a unui mesaj (raport) nesolicitat</w:t>
      </w:r>
      <w:r w:rsidR="00314708" w:rsidRPr="001F0116">
        <w:rPr>
          <w:color w:val="FF0000"/>
        </w:rPr>
        <w:t xml:space="preserve"> daca nu se primește confirmarea de primire din partea Masterului. </w:t>
      </w:r>
    </w:p>
    <w:p w14:paraId="243EE5FA" w14:textId="15603C75" w:rsidR="0013728D" w:rsidRPr="001F0116" w:rsidRDefault="0013728D" w:rsidP="0013728D">
      <w:pPr>
        <w:ind w:leftChars="0" w:firstLineChars="0" w:firstLine="0"/>
        <w:rPr>
          <w:color w:val="FF0000"/>
        </w:rPr>
      </w:pPr>
      <w:proofErr w:type="spellStart"/>
      <w:r w:rsidRPr="001F0116">
        <w:rPr>
          <w:b/>
          <w:bCs/>
          <w:color w:val="FF0000"/>
        </w:rPr>
        <w:t>BinaryInputMaxEvents</w:t>
      </w:r>
      <w:proofErr w:type="spellEnd"/>
      <w:r w:rsidR="00651E0D" w:rsidRPr="001F0116">
        <w:rPr>
          <w:color w:val="FF0000"/>
        </w:rPr>
        <w:t xml:space="preserve"> – nr maxim de evenimente de tip </w:t>
      </w:r>
      <w:proofErr w:type="spellStart"/>
      <w:r w:rsidR="00651E0D" w:rsidRPr="001F0116">
        <w:rPr>
          <w:color w:val="FF0000"/>
        </w:rPr>
        <w:t>Binary</w:t>
      </w:r>
      <w:proofErr w:type="spellEnd"/>
      <w:r w:rsidR="00651E0D" w:rsidRPr="001F0116">
        <w:rPr>
          <w:color w:val="FF0000"/>
        </w:rPr>
        <w:t xml:space="preserve"> Input care vor fi memorate in buffer-</w:t>
      </w:r>
      <w:proofErr w:type="spellStart"/>
      <w:r w:rsidR="00651E0D" w:rsidRPr="001F0116">
        <w:rPr>
          <w:color w:val="FF0000"/>
        </w:rPr>
        <w:t>ul</w:t>
      </w:r>
      <w:proofErr w:type="spellEnd"/>
      <w:r w:rsidR="00651E0D" w:rsidRPr="001F0116">
        <w:rPr>
          <w:color w:val="FF0000"/>
        </w:rPr>
        <w:t xml:space="preserve"> de evenimente a slave de DNP3 din ES200 care vor fi trimise la restabilirea comunicație cu Master-</w:t>
      </w:r>
      <w:proofErr w:type="spellStart"/>
      <w:r w:rsidR="00651E0D" w:rsidRPr="001F0116">
        <w:rPr>
          <w:color w:val="FF0000"/>
        </w:rPr>
        <w:t>ul</w:t>
      </w:r>
      <w:proofErr w:type="spellEnd"/>
      <w:r w:rsidR="00651E0D" w:rsidRPr="001F0116">
        <w:rPr>
          <w:color w:val="FF0000"/>
        </w:rPr>
        <w:t xml:space="preserve">. Precizam ca in cazul întreruperii comunicației dintre Master si Slave, evenimentele petrecute la nivelul Slave-ului in aceasta perioada vor fi memorate </w:t>
      </w:r>
      <w:proofErr w:type="spellStart"/>
      <w:r w:rsidR="00651E0D" w:rsidRPr="001F0116">
        <w:rPr>
          <w:color w:val="FF0000"/>
        </w:rPr>
        <w:t>intr</w:t>
      </w:r>
      <w:proofErr w:type="spellEnd"/>
      <w:r w:rsidR="00651E0D" w:rsidRPr="001F0116">
        <w:rPr>
          <w:color w:val="FF0000"/>
        </w:rPr>
        <w:t>-un buffer de evenimente urmând sa fie transmise către Master la restabilirea legăturii;</w:t>
      </w:r>
    </w:p>
    <w:p w14:paraId="1C095CCC" w14:textId="6862B0A7" w:rsidR="0013728D" w:rsidRPr="001F0116" w:rsidRDefault="0013728D" w:rsidP="00651E0D">
      <w:pPr>
        <w:ind w:leftChars="0" w:firstLineChars="0" w:firstLine="0"/>
        <w:rPr>
          <w:color w:val="FF0000"/>
        </w:rPr>
      </w:pPr>
      <w:proofErr w:type="spellStart"/>
      <w:r w:rsidRPr="001F0116">
        <w:rPr>
          <w:b/>
          <w:bCs/>
          <w:color w:val="FF0000"/>
        </w:rPr>
        <w:lastRenderedPageBreak/>
        <w:t>AnalogInputMaxEvents</w:t>
      </w:r>
      <w:proofErr w:type="spellEnd"/>
      <w:r w:rsidR="00651E0D" w:rsidRPr="001F0116">
        <w:rPr>
          <w:color w:val="FF0000"/>
        </w:rPr>
        <w:t xml:space="preserve"> - nr maxim de evenimente de tip Analog Input care vor fi memorate in buffer-</w:t>
      </w:r>
      <w:proofErr w:type="spellStart"/>
      <w:r w:rsidR="00651E0D" w:rsidRPr="001F0116">
        <w:rPr>
          <w:color w:val="FF0000"/>
        </w:rPr>
        <w:t>ul</w:t>
      </w:r>
      <w:proofErr w:type="spellEnd"/>
      <w:r w:rsidR="00651E0D" w:rsidRPr="001F0116">
        <w:rPr>
          <w:color w:val="FF0000"/>
        </w:rPr>
        <w:t xml:space="preserve"> de evenimente a slave de DNP3 din ES200 care vor fi trimise la restabilirea comunicație cu Master-</w:t>
      </w:r>
      <w:proofErr w:type="spellStart"/>
      <w:r w:rsidR="00651E0D" w:rsidRPr="001F0116">
        <w:rPr>
          <w:color w:val="FF0000"/>
        </w:rPr>
        <w:t>ul</w:t>
      </w:r>
      <w:proofErr w:type="spellEnd"/>
      <w:r w:rsidR="00651E0D" w:rsidRPr="001F0116">
        <w:rPr>
          <w:color w:val="FF0000"/>
        </w:rPr>
        <w:t xml:space="preserve">. Precizam ca in cazul întreruperii comunicației dintre Master si Slave, evenimentele petrecute la nivelul Slave-ului in aceasta perioada vor fi memorate </w:t>
      </w:r>
      <w:proofErr w:type="spellStart"/>
      <w:r w:rsidR="00651E0D" w:rsidRPr="001F0116">
        <w:rPr>
          <w:color w:val="FF0000"/>
        </w:rPr>
        <w:t>intr</w:t>
      </w:r>
      <w:proofErr w:type="spellEnd"/>
      <w:r w:rsidR="00651E0D" w:rsidRPr="001F0116">
        <w:rPr>
          <w:color w:val="FF0000"/>
        </w:rPr>
        <w:t>-un buffer de evenimente urmând sa fie transmise către Master la restabilirea legăturii;</w:t>
      </w:r>
    </w:p>
    <w:p w14:paraId="2E39C1B2" w14:textId="726C97C0" w:rsidR="0013728D" w:rsidRPr="001F0116" w:rsidRDefault="0013728D" w:rsidP="0013728D">
      <w:pPr>
        <w:ind w:leftChars="0" w:firstLineChars="0" w:firstLine="0"/>
        <w:rPr>
          <w:color w:val="FF0000"/>
        </w:rPr>
      </w:pPr>
      <w:proofErr w:type="spellStart"/>
      <w:r w:rsidRPr="001F0116">
        <w:rPr>
          <w:b/>
          <w:bCs/>
          <w:color w:val="FF0000"/>
        </w:rPr>
        <w:t>DoubleInputMaxEvents</w:t>
      </w:r>
      <w:proofErr w:type="spellEnd"/>
      <w:r w:rsidR="00651E0D" w:rsidRPr="001F0116">
        <w:rPr>
          <w:color w:val="FF0000"/>
        </w:rPr>
        <w:t xml:space="preserve"> – Nu este utilizat;</w:t>
      </w:r>
    </w:p>
    <w:p w14:paraId="597337FA" w14:textId="6592D766" w:rsidR="00357E07" w:rsidRPr="001F0116" w:rsidRDefault="00357E07" w:rsidP="003D5CA4">
      <w:pPr>
        <w:ind w:left="0" w:hanging="2"/>
        <w:rPr>
          <w:color w:val="FF0000"/>
        </w:rPr>
      </w:pPr>
      <w:proofErr w:type="spellStart"/>
      <w:r w:rsidRPr="001F0116">
        <w:rPr>
          <w:b/>
          <w:bCs/>
          <w:color w:val="FF0000"/>
        </w:rPr>
        <w:t>ClockValidPeriod</w:t>
      </w:r>
      <w:proofErr w:type="spellEnd"/>
      <w:r w:rsidR="003D5CA4" w:rsidRPr="001F0116">
        <w:rPr>
          <w:color w:val="FF0000"/>
        </w:rPr>
        <w:t xml:space="preserve"> - După expirarea acestui interval de timp, eticheta de timp asociată salve de DNP3 devine invalida</w:t>
      </w:r>
      <w:r w:rsidR="005C4446" w:rsidRPr="001F0116">
        <w:rPr>
          <w:color w:val="FF0000"/>
        </w:rPr>
        <w:t>, unul din indicatorii interni de stare IIN se modifica si este trimis către Master</w:t>
      </w:r>
      <w:r w:rsidR="003D5CA4" w:rsidRPr="001F0116">
        <w:rPr>
          <w:color w:val="FF0000"/>
        </w:rPr>
        <w:t xml:space="preserve"> si este necesara emiterea de către master a </w:t>
      </w:r>
      <w:r w:rsidR="005C4446" w:rsidRPr="001F0116">
        <w:rPr>
          <w:color w:val="FF0000"/>
        </w:rPr>
        <w:t>unui nou mesaj</w:t>
      </w:r>
      <w:r w:rsidR="003D5CA4" w:rsidRPr="001F0116">
        <w:rPr>
          <w:color w:val="FF0000"/>
        </w:rPr>
        <w:t xml:space="preserve"> de sincronizare de timp (</w:t>
      </w:r>
      <w:r w:rsidR="005C4446" w:rsidRPr="001F0116">
        <w:rPr>
          <w:color w:val="FF0000"/>
        </w:rPr>
        <w:t>Obj50);</w:t>
      </w:r>
    </w:p>
    <w:p w14:paraId="34375B52" w14:textId="519B8E7C" w:rsidR="00357E07" w:rsidRPr="001F0116" w:rsidRDefault="00357E07" w:rsidP="00357E07">
      <w:pPr>
        <w:ind w:leftChars="0" w:firstLineChars="0" w:firstLine="0"/>
        <w:rPr>
          <w:color w:val="FF0000"/>
        </w:rPr>
      </w:pPr>
      <w:proofErr w:type="spellStart"/>
      <w:r w:rsidRPr="001F0116">
        <w:rPr>
          <w:b/>
          <w:bCs/>
          <w:color w:val="FF0000"/>
        </w:rPr>
        <w:t>ChannelResponseTimeout</w:t>
      </w:r>
      <w:proofErr w:type="spellEnd"/>
      <w:r w:rsidR="00FE57F3" w:rsidRPr="001F0116">
        <w:rPr>
          <w:color w:val="FF0000"/>
        </w:rPr>
        <w:t xml:space="preserve"> - reprezintă timpul de așteptare a unui răspuns la o cerere care a fost transmisă la nivel de aplicație ;</w:t>
      </w:r>
    </w:p>
    <w:p w14:paraId="4AB72909" w14:textId="619AB3D9" w:rsidR="00357E07" w:rsidRPr="001F0116" w:rsidRDefault="00357E07" w:rsidP="00357E07">
      <w:pPr>
        <w:ind w:leftChars="0" w:firstLineChars="0" w:firstLine="0"/>
        <w:rPr>
          <w:color w:val="FF0000"/>
        </w:rPr>
      </w:pPr>
      <w:proofErr w:type="spellStart"/>
      <w:r w:rsidRPr="001F0116">
        <w:rPr>
          <w:b/>
          <w:bCs/>
          <w:color w:val="FF0000"/>
        </w:rPr>
        <w:t>ConfirmMode</w:t>
      </w:r>
      <w:proofErr w:type="spellEnd"/>
      <w:r w:rsidR="00FE57F3" w:rsidRPr="001F0116">
        <w:rPr>
          <w:color w:val="FF0000"/>
        </w:rPr>
        <w:t xml:space="preserve"> - permite setare modului de așteptare a mesajelor de confirmare de la nivel de aplicație. Valorile posibile sunt NEVER (confirmare doar a mesajelor nesolicitate transmise de către slave), SOMETIMES, ALWAYS (necesita confirmare pentru toate mesajele transmise între master si slave). În cazul în care este setată valoarea NEVER mecanismul de verificare a nivelului de </w:t>
      </w:r>
      <w:proofErr w:type="spellStart"/>
      <w:r w:rsidR="00FE57F3" w:rsidRPr="001F0116">
        <w:rPr>
          <w:color w:val="FF0000"/>
        </w:rPr>
        <w:t>legatura</w:t>
      </w:r>
      <w:proofErr w:type="spellEnd"/>
      <w:r w:rsidR="00FE57F3" w:rsidRPr="001F0116">
        <w:rPr>
          <w:color w:val="FF0000"/>
        </w:rPr>
        <w:t xml:space="preserve"> (LINK) configurat prin parametrii </w:t>
      </w:r>
      <w:proofErr w:type="spellStart"/>
      <w:r w:rsidR="00FE57F3" w:rsidRPr="001F0116">
        <w:rPr>
          <w:color w:val="FF0000"/>
        </w:rPr>
        <w:t>LinkStatusPeriod</w:t>
      </w:r>
      <w:proofErr w:type="spellEnd"/>
      <w:r w:rsidR="00FE57F3" w:rsidRPr="001F0116">
        <w:rPr>
          <w:color w:val="FF0000"/>
        </w:rPr>
        <w:t xml:space="preserve">, </w:t>
      </w:r>
      <w:proofErr w:type="spellStart"/>
      <w:r w:rsidR="00FE57F3" w:rsidRPr="001F0116">
        <w:rPr>
          <w:color w:val="FF0000"/>
        </w:rPr>
        <w:t>LinkRetries</w:t>
      </w:r>
      <w:proofErr w:type="spellEnd"/>
      <w:r w:rsidR="00FE57F3" w:rsidRPr="001F0116">
        <w:rPr>
          <w:color w:val="FF0000"/>
        </w:rPr>
        <w:t xml:space="preserve"> și </w:t>
      </w:r>
      <w:proofErr w:type="spellStart"/>
      <w:r w:rsidR="00FE57F3" w:rsidRPr="001F0116">
        <w:rPr>
          <w:color w:val="FF0000"/>
        </w:rPr>
        <w:t>ConfirmTimeout</w:t>
      </w:r>
      <w:proofErr w:type="spellEnd"/>
      <w:r w:rsidR="00FE57F3" w:rsidRPr="001F0116">
        <w:rPr>
          <w:color w:val="FF0000"/>
        </w:rPr>
        <w:t xml:space="preserve"> rămâne in funcție. Este important ca parametrul echivalent din Master sa fie setat cu aceeași valoare (NEVER, SOMETIMES sau ALWAYS) ca în ES200.</w:t>
      </w:r>
    </w:p>
    <w:p w14:paraId="6FAE2CB6" w14:textId="7EE4B983" w:rsidR="00357E07" w:rsidRPr="001F0116" w:rsidRDefault="00357E07" w:rsidP="00357E07">
      <w:pPr>
        <w:ind w:leftChars="0" w:firstLineChars="0" w:firstLine="0"/>
        <w:rPr>
          <w:color w:val="FF0000"/>
        </w:rPr>
      </w:pPr>
      <w:proofErr w:type="spellStart"/>
      <w:r w:rsidRPr="001F0116">
        <w:rPr>
          <w:b/>
          <w:bCs/>
          <w:color w:val="FF0000"/>
        </w:rPr>
        <w:t>LinkRetries</w:t>
      </w:r>
      <w:proofErr w:type="spellEnd"/>
      <w:r w:rsidR="00FE57F3" w:rsidRPr="001F0116">
        <w:rPr>
          <w:b/>
          <w:bCs/>
          <w:color w:val="FF0000"/>
        </w:rPr>
        <w:t xml:space="preserve"> </w:t>
      </w:r>
      <w:r w:rsidR="0023689F" w:rsidRPr="001F0116">
        <w:rPr>
          <w:color w:val="FF0000"/>
        </w:rPr>
        <w:t>–</w:t>
      </w:r>
      <w:r w:rsidR="00FE57F3" w:rsidRPr="001F0116">
        <w:rPr>
          <w:color w:val="FF0000"/>
        </w:rPr>
        <w:t xml:space="preserve"> </w:t>
      </w:r>
      <w:r w:rsidR="0023689F" w:rsidRPr="001F0116">
        <w:rPr>
          <w:color w:val="FF0000"/>
        </w:rPr>
        <w:t>numărul maxim de reîncercări de trimiterea a mesajelor de verificare a nivelului de legătură în cazul în care nu se primește un răspuns de confirmare din partea master-ului</w:t>
      </w:r>
    </w:p>
    <w:p w14:paraId="07F63848" w14:textId="4B5EA91C" w:rsidR="00357E07" w:rsidRPr="001F0116" w:rsidRDefault="00357E07" w:rsidP="00FE57F3">
      <w:pPr>
        <w:ind w:leftChars="0" w:left="0" w:firstLineChars="0" w:firstLine="0"/>
        <w:rPr>
          <w:color w:val="FF0000"/>
        </w:rPr>
      </w:pPr>
      <w:proofErr w:type="spellStart"/>
      <w:r w:rsidRPr="001F0116">
        <w:rPr>
          <w:b/>
          <w:bCs/>
          <w:color w:val="FF0000"/>
        </w:rPr>
        <w:t>LinkStatusPeriod</w:t>
      </w:r>
      <w:proofErr w:type="spellEnd"/>
      <w:r w:rsidR="00FE57F3" w:rsidRPr="001F0116">
        <w:rPr>
          <w:color w:val="FF0000"/>
        </w:rPr>
        <w:t xml:space="preserve"> - parametrul prin care se setează periodicitate transmiterii mesajelor de verificare a stării nivelului de legătură (link) între slave și master;</w:t>
      </w:r>
    </w:p>
    <w:p w14:paraId="0BD9E6DE" w14:textId="345DE8CC" w:rsidR="00357E07" w:rsidRPr="001F0116" w:rsidRDefault="00357E07" w:rsidP="00357E07">
      <w:pPr>
        <w:ind w:leftChars="0" w:firstLineChars="0" w:firstLine="0"/>
        <w:rPr>
          <w:color w:val="FF0000"/>
        </w:rPr>
      </w:pPr>
      <w:proofErr w:type="spellStart"/>
      <w:r w:rsidRPr="001F0116">
        <w:rPr>
          <w:b/>
          <w:bCs/>
          <w:color w:val="FF0000"/>
        </w:rPr>
        <w:t>AutoTimeSync</w:t>
      </w:r>
      <w:proofErr w:type="spellEnd"/>
      <w:r w:rsidR="005C4446" w:rsidRPr="001F0116">
        <w:rPr>
          <w:color w:val="FF0000"/>
        </w:rPr>
        <w:t xml:space="preserve"> – activează mecanismul de sincronizare de timp a slave-</w:t>
      </w:r>
      <w:proofErr w:type="spellStart"/>
      <w:r w:rsidR="005C4446" w:rsidRPr="001F0116">
        <w:rPr>
          <w:color w:val="FF0000"/>
        </w:rPr>
        <w:t>ul</w:t>
      </w:r>
      <w:proofErr w:type="spellEnd"/>
      <w:r w:rsidR="005C4446" w:rsidRPr="001F0116">
        <w:rPr>
          <w:color w:val="FF0000"/>
        </w:rPr>
        <w:t xml:space="preserve"> de DNP3 din ES200 de </w:t>
      </w:r>
      <w:proofErr w:type="spellStart"/>
      <w:r w:rsidR="005C4446" w:rsidRPr="001F0116">
        <w:rPr>
          <w:color w:val="FF0000"/>
        </w:rPr>
        <w:t>catre</w:t>
      </w:r>
      <w:proofErr w:type="spellEnd"/>
      <w:r w:rsidR="005C4446" w:rsidRPr="001F0116">
        <w:rPr>
          <w:color w:val="FF0000"/>
        </w:rPr>
        <w:t xml:space="preserve"> Masterul din centrul de comanda;</w:t>
      </w:r>
    </w:p>
    <w:p w14:paraId="417A9BC7" w14:textId="777F0A31" w:rsidR="00357E07" w:rsidRPr="001F0116" w:rsidRDefault="00357E07" w:rsidP="00357E07">
      <w:pPr>
        <w:ind w:leftChars="0" w:firstLineChars="0" w:firstLine="0"/>
        <w:rPr>
          <w:color w:val="FF0000"/>
        </w:rPr>
      </w:pPr>
      <w:proofErr w:type="spellStart"/>
      <w:r w:rsidRPr="001F0116">
        <w:rPr>
          <w:b/>
          <w:bCs/>
          <w:color w:val="FF0000"/>
        </w:rPr>
        <w:t>TCPConnectTimeout</w:t>
      </w:r>
      <w:proofErr w:type="spellEnd"/>
      <w:r w:rsidR="0023689F" w:rsidRPr="001F0116">
        <w:rPr>
          <w:color w:val="FF0000"/>
        </w:rPr>
        <w:t xml:space="preserve"> – tipul de așteptare pentru stabilirea conexiunii TCP înainte ca aceasta sa fie închisa de către slave din ES200;</w:t>
      </w:r>
    </w:p>
    <w:p w14:paraId="00000364" w14:textId="055E6500" w:rsidR="00D656D1" w:rsidRPr="001F0116" w:rsidRDefault="00000000">
      <w:pPr>
        <w:pStyle w:val="Titlu3"/>
        <w:numPr>
          <w:ilvl w:val="2"/>
          <w:numId w:val="22"/>
        </w:numPr>
        <w:ind w:left="1" w:hanging="3"/>
        <w:rPr>
          <w:color w:val="FF0000"/>
        </w:rPr>
      </w:pPr>
      <w:proofErr w:type="spellStart"/>
      <w:r w:rsidRPr="001F0116">
        <w:rPr>
          <w:color w:val="FF0000"/>
        </w:rPr>
        <w:lastRenderedPageBreak/>
        <w:t>Adaugarea</w:t>
      </w:r>
      <w:proofErr w:type="spellEnd"/>
      <w:r w:rsidRPr="001F0116">
        <w:rPr>
          <w:color w:val="FF0000"/>
        </w:rPr>
        <w:t xml:space="preserve"> </w:t>
      </w:r>
      <w:proofErr w:type="spellStart"/>
      <w:r w:rsidRPr="001F0116">
        <w:rPr>
          <w:color w:val="FF0000"/>
        </w:rPr>
        <w:t>marimilor</w:t>
      </w:r>
      <w:proofErr w:type="spellEnd"/>
      <w:r w:rsidRPr="001F0116">
        <w:rPr>
          <w:color w:val="FF0000"/>
        </w:rPr>
        <w:t xml:space="preserve"> digitale</w:t>
      </w:r>
      <w:r w:rsidR="00AF6F60" w:rsidRPr="001F0116">
        <w:rPr>
          <w:color w:val="FF0000"/>
        </w:rPr>
        <w:t>, analogice si comenzi</w:t>
      </w:r>
    </w:p>
    <w:p w14:paraId="2EB47136" w14:textId="62F5009A" w:rsidR="00AF6F60" w:rsidRPr="001F0116" w:rsidRDefault="00AF6F60" w:rsidP="00AF6F60">
      <w:pPr>
        <w:ind w:leftChars="0" w:left="0" w:firstLineChars="0" w:hanging="2"/>
        <w:rPr>
          <w:color w:val="FF0000"/>
        </w:rPr>
      </w:pPr>
      <w:r w:rsidRPr="001F0116">
        <w:rPr>
          <w:color w:val="FF0000"/>
        </w:rPr>
        <w:t xml:space="preserve">Entitățile a căror stare se dorește a fi trimisă către centru de comanda sunt cele preluate din IED-uri si </w:t>
      </w:r>
      <w:proofErr w:type="spellStart"/>
      <w:r w:rsidRPr="001F0116">
        <w:rPr>
          <w:color w:val="FF0000"/>
        </w:rPr>
        <w:t>si</w:t>
      </w:r>
      <w:proofErr w:type="spellEnd"/>
      <w:r w:rsidRPr="001F0116">
        <w:rPr>
          <w:color w:val="FF0000"/>
        </w:rPr>
        <w:t xml:space="preserve"> vor fi alese din lista disponibilă în secțiunea </w:t>
      </w:r>
      <w:r w:rsidRPr="001F0116">
        <w:rPr>
          <w:b/>
          <w:color w:val="FF0000"/>
        </w:rPr>
        <w:t xml:space="preserve">Master </w:t>
      </w:r>
      <w:proofErr w:type="spellStart"/>
      <w:r w:rsidRPr="001F0116">
        <w:rPr>
          <w:b/>
          <w:color w:val="FF0000"/>
        </w:rPr>
        <w:t>Variable</w:t>
      </w:r>
      <w:proofErr w:type="spellEnd"/>
      <w:r w:rsidRPr="001F0116">
        <w:rPr>
          <w:b/>
          <w:color w:val="FF0000"/>
        </w:rPr>
        <w:t xml:space="preserve"> </w:t>
      </w:r>
      <w:proofErr w:type="spellStart"/>
      <w:r w:rsidRPr="001F0116">
        <w:rPr>
          <w:b/>
          <w:color w:val="FF0000"/>
        </w:rPr>
        <w:t>Name</w:t>
      </w:r>
      <w:proofErr w:type="spellEnd"/>
      <w:r w:rsidRPr="001F0116">
        <w:rPr>
          <w:color w:val="FF0000"/>
        </w:rPr>
        <w:t xml:space="preserve">. Numele IED de la care este preluata informația este completat automat după alegerea entității. Este necesara si completarea clasei de evenimente (1,2 sau 3) pentru a putea fi generate mesajele nesolicitate către Master in cazul unor schimbări de stare a entităților din secțiunea </w:t>
      </w:r>
      <w:proofErr w:type="spellStart"/>
      <w:r w:rsidRPr="001F0116">
        <w:rPr>
          <w:color w:val="FF0000"/>
        </w:rPr>
        <w:t>Binary</w:t>
      </w:r>
      <w:proofErr w:type="spellEnd"/>
      <w:r w:rsidRPr="001F0116">
        <w:rPr>
          <w:color w:val="FF0000"/>
        </w:rPr>
        <w:t xml:space="preserve"> Input si Analog Input.</w:t>
      </w:r>
    </w:p>
    <w:p w14:paraId="4E0F3FD9" w14:textId="1FAAAD69" w:rsidR="00AF6F60" w:rsidRPr="001F0116" w:rsidRDefault="00AF6F60" w:rsidP="00AF6F60">
      <w:pPr>
        <w:ind w:leftChars="0" w:left="0" w:firstLineChars="0" w:hanging="2"/>
        <w:rPr>
          <w:color w:val="FF0000"/>
        </w:rPr>
      </w:pPr>
      <w:r w:rsidRPr="001F0116">
        <w:rPr>
          <w:noProof/>
          <w:color w:val="FF0000"/>
        </w:rPr>
        <w:drawing>
          <wp:inline distT="0" distB="0" distL="0" distR="0" wp14:anchorId="71CB4AB7" wp14:editId="1EFE49D1">
            <wp:extent cx="3419475" cy="495300"/>
            <wp:effectExtent l="0" t="0" r="9525" b="0"/>
            <wp:docPr id="693725254" name="Imagine 1" descr="O imagine care conține text, captură de ecran, Font,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25254" name="Imagine 1" descr="O imagine care conține text, captură de ecran, Font, linie&#10;&#10;Descriere generată automat"/>
                    <pic:cNvPicPr/>
                  </pic:nvPicPr>
                  <pic:blipFill>
                    <a:blip r:embed="rId84"/>
                    <a:stretch>
                      <a:fillRect/>
                    </a:stretch>
                  </pic:blipFill>
                  <pic:spPr>
                    <a:xfrm>
                      <a:off x="0" y="0"/>
                      <a:ext cx="3419475" cy="495300"/>
                    </a:xfrm>
                    <a:prstGeom prst="rect">
                      <a:avLst/>
                    </a:prstGeom>
                  </pic:spPr>
                </pic:pic>
              </a:graphicData>
            </a:graphic>
          </wp:inline>
        </w:drawing>
      </w:r>
    </w:p>
    <w:p w14:paraId="5B67F0F8" w14:textId="6D955D9B" w:rsidR="00AF6F60" w:rsidRPr="001F0116" w:rsidRDefault="00AF6F60" w:rsidP="00AF6F60">
      <w:pPr>
        <w:ind w:leftChars="0" w:left="0" w:firstLineChars="0" w:hanging="2"/>
        <w:rPr>
          <w:color w:val="FF0000"/>
        </w:rPr>
      </w:pPr>
      <w:r w:rsidRPr="001F0116">
        <w:rPr>
          <w:color w:val="FF0000"/>
        </w:rPr>
        <w:t xml:space="preserve">Comenzile ce urmează sa fie primite de la centrul de comanda sunt ce vor fi transmise către IED-uri și vor fi alese din lista disponibilă în secțiunea </w:t>
      </w:r>
      <w:r w:rsidRPr="001F0116">
        <w:rPr>
          <w:b/>
          <w:color w:val="FF0000"/>
        </w:rPr>
        <w:t xml:space="preserve">Master </w:t>
      </w:r>
      <w:proofErr w:type="spellStart"/>
      <w:r w:rsidRPr="001F0116">
        <w:rPr>
          <w:b/>
          <w:color w:val="FF0000"/>
        </w:rPr>
        <w:t>Variable</w:t>
      </w:r>
      <w:proofErr w:type="spellEnd"/>
      <w:r w:rsidRPr="001F0116">
        <w:rPr>
          <w:b/>
          <w:color w:val="FF0000"/>
        </w:rPr>
        <w:t xml:space="preserve"> </w:t>
      </w:r>
      <w:proofErr w:type="spellStart"/>
      <w:r w:rsidRPr="001F0116">
        <w:rPr>
          <w:b/>
          <w:color w:val="FF0000"/>
        </w:rPr>
        <w:t>Name</w:t>
      </w:r>
      <w:proofErr w:type="spellEnd"/>
      <w:r w:rsidRPr="001F0116">
        <w:rPr>
          <w:color w:val="FF0000"/>
        </w:rPr>
        <w:t xml:space="preserve">. Numele IED de la care este preluata informația este completat automat după alegerea entității (Master </w:t>
      </w:r>
      <w:r w:rsidRPr="001F0116">
        <w:rPr>
          <w:color w:val="FF0000"/>
          <w:lang w:val="en-US"/>
        </w:rPr>
        <w:t>Equipment</w:t>
      </w:r>
      <w:r w:rsidRPr="001F0116">
        <w:rPr>
          <w:color w:val="FF0000"/>
        </w:rPr>
        <w:t>).</w:t>
      </w:r>
    </w:p>
    <w:p w14:paraId="3D943774" w14:textId="163A48CB" w:rsidR="00AF6F60" w:rsidRPr="001F0116" w:rsidRDefault="00AF6F60" w:rsidP="00AF6F60">
      <w:pPr>
        <w:widowControl w:val="0"/>
        <w:spacing w:before="20" w:after="20" w:line="240" w:lineRule="auto"/>
        <w:ind w:leftChars="0" w:left="0" w:firstLineChars="0" w:hanging="2"/>
        <w:rPr>
          <w:color w:val="FF0000"/>
        </w:rPr>
      </w:pPr>
      <w:proofErr w:type="spellStart"/>
      <w:r w:rsidRPr="001F0116">
        <w:rPr>
          <w:rFonts w:ascii="Calibri" w:eastAsia="Calibri" w:hAnsi="Calibri" w:cs="Calibri"/>
          <w:b/>
          <w:color w:val="FF0000"/>
          <w:sz w:val="24"/>
          <w:szCs w:val="24"/>
        </w:rPr>
        <w:t>Address</w:t>
      </w:r>
      <w:proofErr w:type="spellEnd"/>
      <w:r w:rsidRPr="001F0116">
        <w:rPr>
          <w:rFonts w:ascii="Calibri" w:eastAsia="Calibri" w:hAnsi="Calibri" w:cs="Calibri"/>
          <w:color w:val="FF0000"/>
          <w:sz w:val="24"/>
          <w:szCs w:val="24"/>
        </w:rPr>
        <w:t xml:space="preserve">  – </w:t>
      </w:r>
      <w:r w:rsidRPr="001F0116">
        <w:rPr>
          <w:color w:val="FF0000"/>
        </w:rPr>
        <w:t>Adresa entității ce urmează sa fie transmisă către centrul de comanda. In centru de comanda este necesara adăugarea unei adrese identice pentru recepționarea stării entității. In cazul comenzilor se aplica același principiu.</w:t>
      </w:r>
    </w:p>
    <w:p w14:paraId="13EE0EA4" w14:textId="77777777" w:rsidR="00AF6F60" w:rsidRPr="00AF6F60" w:rsidRDefault="00AF6F60" w:rsidP="00AF6F60">
      <w:pPr>
        <w:ind w:left="0" w:hanging="2"/>
      </w:pPr>
    </w:p>
    <w:p w14:paraId="00000368" w14:textId="77777777" w:rsidR="00D656D1" w:rsidRDefault="00000000">
      <w:pPr>
        <w:pStyle w:val="Titlu1"/>
        <w:numPr>
          <w:ilvl w:val="0"/>
          <w:numId w:val="22"/>
        </w:numPr>
        <w:ind w:left="1" w:hanging="3"/>
      </w:pPr>
      <w:bookmarkStart w:id="131" w:name="_heading=h.4l5mhbvcl6id" w:colFirst="0" w:colLast="0"/>
      <w:bookmarkStart w:id="132" w:name="_heading=h.miuzic2k6gk5" w:colFirst="0" w:colLast="0"/>
      <w:bookmarkStart w:id="133" w:name="_heading=h.pc92d8cyty8t" w:colFirst="0" w:colLast="0"/>
      <w:bookmarkEnd w:id="131"/>
      <w:bookmarkEnd w:id="132"/>
      <w:bookmarkEnd w:id="133"/>
      <w:r>
        <w:t>Exemplu de configurare</w:t>
      </w:r>
    </w:p>
    <w:p w14:paraId="00000369" w14:textId="77777777" w:rsidR="00D656D1" w:rsidRDefault="00000000">
      <w:pPr>
        <w:pStyle w:val="Titlu2"/>
        <w:numPr>
          <w:ilvl w:val="1"/>
          <w:numId w:val="22"/>
        </w:numPr>
        <w:ind w:left="1" w:hanging="3"/>
      </w:pPr>
      <w:bookmarkStart w:id="134" w:name="_heading=h.111kx3o" w:colFirst="0" w:colLast="0"/>
      <w:bookmarkEnd w:id="134"/>
      <w:r>
        <w:t xml:space="preserve"> O situație ipotetică</w:t>
      </w:r>
    </w:p>
    <w:p w14:paraId="0000036A" w14:textId="77777777" w:rsidR="00D656D1" w:rsidRDefault="00000000">
      <w:pPr>
        <w:ind w:left="0" w:hanging="2"/>
      </w:pPr>
      <w:r>
        <w:t xml:space="preserve">Să presupunem că vrem să colectăm date de la un echipament </w:t>
      </w:r>
      <w:proofErr w:type="spellStart"/>
      <w:r>
        <w:t>Modbus</w:t>
      </w:r>
      <w:proofErr w:type="spellEnd"/>
      <w:r>
        <w:t xml:space="preserve"> și vrem să le trimitem mai departe la un centru de comandă care folosește protocolul IEC 104. Pentru a realiza acest lucru, este nevoie să creăm o bază de date care să conțină cele două echipamente și să adăugăm pentru fiecare dintre ele punctele corespunzătoare datelor pe care dorim să le conectăm.</w:t>
      </w:r>
    </w:p>
    <w:p w14:paraId="0000036B" w14:textId="77777777" w:rsidR="00D656D1" w:rsidRDefault="00000000">
      <w:pPr>
        <w:ind w:left="0" w:hanging="2"/>
        <w:jc w:val="left"/>
      </w:pPr>
      <w:r>
        <w:t xml:space="preserve">În primul rând, trebuie să creăm un proiect nou. Pentru asta, vom folosi butonul New Project de pe </w:t>
      </w:r>
      <w:proofErr w:type="spellStart"/>
      <w:r>
        <w:t>toolbar-ul</w:t>
      </w:r>
      <w:proofErr w:type="spellEnd"/>
      <w:r>
        <w:t xml:space="preserve"> secundar, marcat în Figura 20.</w:t>
      </w:r>
    </w:p>
    <w:bookmarkStart w:id="135" w:name="_heading=h.3l18frh" w:colFirst="0" w:colLast="0"/>
    <w:bookmarkEnd w:id="135"/>
    <w:p w14:paraId="0000036C" w14:textId="77777777" w:rsidR="00D656D1" w:rsidRDefault="00000000">
      <w:pPr>
        <w:ind w:left="0" w:hanging="2"/>
        <w:jc w:val="left"/>
      </w:pPr>
      <w:sdt>
        <w:sdtPr>
          <w:tag w:val="goog_rdk_10"/>
          <w:id w:val="863867053"/>
        </w:sdtPr>
        <w:sdtContent/>
      </w:sdt>
      <w:r>
        <w:rPr>
          <w:b/>
          <w:noProof/>
        </w:rPr>
        <w:drawing>
          <wp:inline distT="0" distB="0" distL="114300" distR="114300" wp14:anchorId="2798C29B" wp14:editId="2A6E8023">
            <wp:extent cx="6111875" cy="3272155"/>
            <wp:effectExtent l="0" t="0" r="0" b="0"/>
            <wp:docPr id="111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5"/>
                    <a:srcRect/>
                    <a:stretch>
                      <a:fillRect/>
                    </a:stretch>
                  </pic:blipFill>
                  <pic:spPr>
                    <a:xfrm>
                      <a:off x="0" y="0"/>
                      <a:ext cx="6111875" cy="3272155"/>
                    </a:xfrm>
                    <a:prstGeom prst="rect">
                      <a:avLst/>
                    </a:prstGeom>
                    <a:ln/>
                  </pic:spPr>
                </pic:pic>
              </a:graphicData>
            </a:graphic>
          </wp:inline>
        </w:drawing>
      </w:r>
    </w:p>
    <w:p w14:paraId="0000036D" w14:textId="77777777" w:rsidR="00D656D1" w:rsidRDefault="00000000">
      <w:pPr>
        <w:pBdr>
          <w:top w:val="nil"/>
          <w:left w:val="nil"/>
          <w:bottom w:val="nil"/>
          <w:right w:val="nil"/>
          <w:between w:val="nil"/>
        </w:pBdr>
        <w:ind w:left="0" w:hanging="2"/>
        <w:jc w:val="center"/>
        <w:rPr>
          <w:rFonts w:ascii="Calibri" w:eastAsia="Calibri" w:hAnsi="Calibri" w:cs="Calibri"/>
          <w:b/>
          <w:color w:val="003399"/>
          <w:szCs w:val="20"/>
        </w:rPr>
      </w:pPr>
      <w:r>
        <w:rPr>
          <w:rFonts w:ascii="Calibri" w:eastAsia="Calibri" w:hAnsi="Calibri" w:cs="Calibri"/>
          <w:b/>
          <w:color w:val="003399"/>
          <w:szCs w:val="20"/>
        </w:rPr>
        <w:t>Figura 2</w:t>
      </w:r>
      <w:r>
        <w:rPr>
          <w:rFonts w:ascii="Calibri" w:eastAsia="Calibri" w:hAnsi="Calibri" w:cs="Calibri"/>
          <w:b/>
          <w:color w:val="003399"/>
        </w:rPr>
        <w:t>3</w:t>
      </w:r>
      <w:r>
        <w:rPr>
          <w:rFonts w:ascii="Calibri" w:eastAsia="Calibri" w:hAnsi="Calibri" w:cs="Calibri"/>
          <w:b/>
          <w:color w:val="003399"/>
          <w:szCs w:val="20"/>
        </w:rPr>
        <w:t>: Exemplu de configurare – crearea unui proiect nou</w:t>
      </w:r>
    </w:p>
    <w:p w14:paraId="0000036E" w14:textId="77777777" w:rsidR="00D656D1" w:rsidRDefault="00000000">
      <w:pPr>
        <w:pStyle w:val="Titlu2"/>
        <w:numPr>
          <w:ilvl w:val="1"/>
          <w:numId w:val="22"/>
        </w:numPr>
        <w:ind w:left="1" w:hanging="3"/>
      </w:pPr>
      <w:bookmarkStart w:id="136" w:name="_heading=h.206ipza" w:colFirst="0" w:colLast="0"/>
      <w:bookmarkEnd w:id="136"/>
      <w:r>
        <w:t xml:space="preserve"> Configurarea IED-ului</w:t>
      </w:r>
    </w:p>
    <w:p w14:paraId="0000036F" w14:textId="77777777" w:rsidR="00D656D1" w:rsidRDefault="00000000">
      <w:pPr>
        <w:ind w:left="0" w:hanging="2"/>
      </w:pPr>
      <w:r>
        <w:t xml:space="preserve">Pentru a crea echipamentul </w:t>
      </w:r>
      <w:proofErr w:type="spellStart"/>
      <w:r>
        <w:t>Modbus</w:t>
      </w:r>
      <w:proofErr w:type="spellEnd"/>
      <w:r>
        <w:t xml:space="preserve">, vom apasă dreapta-click pe secțiunea </w:t>
      </w:r>
      <w:proofErr w:type="spellStart"/>
      <w:r>
        <w:t>Intelligent</w:t>
      </w:r>
      <w:proofErr w:type="spellEnd"/>
      <w:r>
        <w:t xml:space="preserve"> Electronic </w:t>
      </w:r>
      <w:proofErr w:type="spellStart"/>
      <w:r>
        <w:t>Device</w:t>
      </w:r>
      <w:proofErr w:type="spellEnd"/>
      <w:r>
        <w:t xml:space="preserve"> din lista de echipamente și vom selecta </w:t>
      </w:r>
      <w:proofErr w:type="spellStart"/>
      <w:r>
        <w:t>Add</w:t>
      </w:r>
      <w:proofErr w:type="spellEnd"/>
      <w:r>
        <w:t xml:space="preserve"> </w:t>
      </w:r>
      <w:proofErr w:type="spellStart"/>
      <w:r>
        <w:t>Device</w:t>
      </w:r>
      <w:proofErr w:type="spellEnd"/>
      <w:r>
        <w:t xml:space="preserve">. Alternativ putem folosi meniul Edit -&gt; </w:t>
      </w:r>
      <w:proofErr w:type="spellStart"/>
      <w:r>
        <w:t>Add</w:t>
      </w:r>
      <w:proofErr w:type="spellEnd"/>
      <w:r>
        <w:t xml:space="preserve"> Master </w:t>
      </w:r>
      <w:proofErr w:type="spellStart"/>
      <w:r>
        <w:t>Device</w:t>
      </w:r>
      <w:proofErr w:type="spellEnd"/>
      <w:r>
        <w:t xml:space="preserve"> -&gt; </w:t>
      </w:r>
      <w:proofErr w:type="spellStart"/>
      <w:r>
        <w:t>Modbus</w:t>
      </w:r>
      <w:proofErr w:type="spellEnd"/>
      <w:r>
        <w:t xml:space="preserve"> Master.</w:t>
      </w:r>
    </w:p>
    <w:p w14:paraId="00000370" w14:textId="77777777" w:rsidR="00D656D1" w:rsidRDefault="00000000">
      <w:pPr>
        <w:ind w:left="0" w:hanging="2"/>
      </w:pPr>
      <w:bookmarkStart w:id="137" w:name="_heading=h.4k668n3" w:colFirst="0" w:colLast="0"/>
      <w:bookmarkEnd w:id="137"/>
      <w:r>
        <w:rPr>
          <w:noProof/>
        </w:rPr>
        <w:lastRenderedPageBreak/>
        <w:drawing>
          <wp:inline distT="0" distB="0" distL="114300" distR="114300" wp14:anchorId="6C3691A8" wp14:editId="047EDD29">
            <wp:extent cx="5868670" cy="3128645"/>
            <wp:effectExtent l="0" t="0" r="0" b="0"/>
            <wp:docPr id="111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6"/>
                    <a:srcRect/>
                    <a:stretch>
                      <a:fillRect/>
                    </a:stretch>
                  </pic:blipFill>
                  <pic:spPr>
                    <a:xfrm>
                      <a:off x="0" y="0"/>
                      <a:ext cx="5868670" cy="3128645"/>
                    </a:xfrm>
                    <a:prstGeom prst="rect">
                      <a:avLst/>
                    </a:prstGeom>
                    <a:ln/>
                  </pic:spPr>
                </pic:pic>
              </a:graphicData>
            </a:graphic>
          </wp:inline>
        </w:drawing>
      </w:r>
    </w:p>
    <w:p w14:paraId="00000371" w14:textId="77777777" w:rsidR="00D656D1" w:rsidRDefault="00000000">
      <w:pPr>
        <w:pBdr>
          <w:top w:val="nil"/>
          <w:left w:val="nil"/>
          <w:bottom w:val="nil"/>
          <w:right w:val="nil"/>
          <w:between w:val="nil"/>
        </w:pBdr>
        <w:ind w:left="0" w:hanging="2"/>
        <w:jc w:val="center"/>
        <w:rPr>
          <w:rFonts w:ascii="Calibri" w:eastAsia="Calibri" w:hAnsi="Calibri" w:cs="Calibri"/>
          <w:b/>
          <w:color w:val="003399"/>
          <w:szCs w:val="20"/>
        </w:rPr>
      </w:pPr>
      <w:r>
        <w:rPr>
          <w:rFonts w:ascii="Calibri" w:eastAsia="Calibri" w:hAnsi="Calibri" w:cs="Calibri"/>
          <w:b/>
          <w:color w:val="003399"/>
          <w:szCs w:val="20"/>
        </w:rPr>
        <w:t>Figura 2</w:t>
      </w:r>
      <w:r>
        <w:rPr>
          <w:rFonts w:ascii="Calibri" w:eastAsia="Calibri" w:hAnsi="Calibri" w:cs="Calibri"/>
          <w:b/>
          <w:color w:val="003399"/>
        </w:rPr>
        <w:t>4</w:t>
      </w:r>
      <w:r>
        <w:rPr>
          <w:rFonts w:ascii="Calibri" w:eastAsia="Calibri" w:hAnsi="Calibri" w:cs="Calibri"/>
          <w:b/>
          <w:color w:val="003399"/>
          <w:szCs w:val="20"/>
        </w:rPr>
        <w:t>: Exemplu de configurare – Adăugarea unui nou IED</w:t>
      </w:r>
    </w:p>
    <w:p w14:paraId="00000372" w14:textId="77777777" w:rsidR="00D656D1" w:rsidRDefault="00000000">
      <w:pPr>
        <w:ind w:left="0" w:hanging="2"/>
      </w:pPr>
      <w:r>
        <w:t xml:space="preserve">În câmpul </w:t>
      </w:r>
      <w:proofErr w:type="spellStart"/>
      <w:r>
        <w:t>Equipment</w:t>
      </w:r>
      <w:proofErr w:type="spellEnd"/>
      <w:r>
        <w:t xml:space="preserve"> </w:t>
      </w:r>
      <w:proofErr w:type="spellStart"/>
      <w:r>
        <w:t>Name</w:t>
      </w:r>
      <w:proofErr w:type="spellEnd"/>
      <w:r>
        <w:t xml:space="preserve"> vom completa numele echipamentului folosind un nume sugestiv. Apoi, în sub-meniul </w:t>
      </w:r>
      <w:proofErr w:type="spellStart"/>
      <w:r>
        <w:t>Equipment</w:t>
      </w:r>
      <w:proofErr w:type="spellEnd"/>
      <w:r>
        <w:t xml:space="preserve"> </w:t>
      </w:r>
      <w:proofErr w:type="spellStart"/>
      <w:r>
        <w:t>Proceess</w:t>
      </w:r>
      <w:proofErr w:type="spellEnd"/>
      <w:r>
        <w:t xml:space="preserve"> vom selecta protocolul de comunicare pe care îl folosește </w:t>
      </w:r>
      <w:proofErr w:type="spellStart"/>
      <w:r>
        <w:t>echipamentl</w:t>
      </w:r>
      <w:proofErr w:type="spellEnd"/>
      <w:r>
        <w:t xml:space="preserve"> – în cazul nostru, </w:t>
      </w:r>
      <w:proofErr w:type="spellStart"/>
      <w:r>
        <w:t>Modbus</w:t>
      </w:r>
      <w:proofErr w:type="spellEnd"/>
      <w:r>
        <w:t xml:space="preserve"> Master. De asemenea, în această fereastră putem configura canalul folosit. Echipamentul nostru folosește o conexiune serială cu valorile </w:t>
      </w:r>
      <w:proofErr w:type="spellStart"/>
      <w:r>
        <w:t>implicte</w:t>
      </w:r>
      <w:proofErr w:type="spellEnd"/>
      <w:r>
        <w:t xml:space="preserve">, așa că vom selecta opțiunile din Figura 21. La final, vom </w:t>
      </w:r>
      <w:proofErr w:type="spellStart"/>
      <w:r>
        <w:t>apasa</w:t>
      </w:r>
      <w:proofErr w:type="spellEnd"/>
      <w:r>
        <w:t xml:space="preserve"> butonul Insert.</w:t>
      </w:r>
    </w:p>
    <w:p w14:paraId="00000373" w14:textId="77777777" w:rsidR="00D656D1" w:rsidRDefault="00000000">
      <w:pPr>
        <w:ind w:left="0" w:hanging="2"/>
      </w:pPr>
      <w:r>
        <w:t xml:space="preserve">După crearea echipamentului, trebuie să configurăm punctele sale. Pentru a realiza acest lucru, vom apasă săgeata din stânga numelui echipamentului. În acest exemplu, vom crea 10 puncte de tip Discrete Input </w:t>
      </w:r>
      <w:proofErr w:type="spellStart"/>
      <w:r>
        <w:t>Register</w:t>
      </w:r>
      <w:proofErr w:type="spellEnd"/>
      <w:r>
        <w:t xml:space="preserve">, așadar vom apăsa dreapta-click pe opțiunea Discrete Input </w:t>
      </w:r>
      <w:proofErr w:type="spellStart"/>
      <w:r>
        <w:t>Register</w:t>
      </w:r>
      <w:proofErr w:type="spellEnd"/>
      <w:r>
        <w:t xml:space="preserve"> și vom selecta opțiunea </w:t>
      </w:r>
      <w:proofErr w:type="spellStart"/>
      <w:r>
        <w:t>Add</w:t>
      </w:r>
      <w:proofErr w:type="spellEnd"/>
      <w:r>
        <w:t xml:space="preserve"> Point(s). Apoi vom completa fereastra apărută precum în Figura 22.</w:t>
      </w:r>
    </w:p>
    <w:p w14:paraId="00000374" w14:textId="77777777" w:rsidR="00D656D1" w:rsidRDefault="00000000">
      <w:pPr>
        <w:ind w:left="0" w:hanging="2"/>
      </w:pPr>
      <w:bookmarkStart w:id="138" w:name="_heading=h.2zbgiuw" w:colFirst="0" w:colLast="0"/>
      <w:bookmarkEnd w:id="138"/>
      <w:r>
        <w:rPr>
          <w:noProof/>
        </w:rPr>
        <w:lastRenderedPageBreak/>
        <w:drawing>
          <wp:inline distT="0" distB="0" distL="114300" distR="114300" wp14:anchorId="11F71C94" wp14:editId="50101376">
            <wp:extent cx="5869940" cy="3123565"/>
            <wp:effectExtent l="0" t="0" r="0" b="0"/>
            <wp:docPr id="111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7"/>
                    <a:srcRect/>
                    <a:stretch>
                      <a:fillRect/>
                    </a:stretch>
                  </pic:blipFill>
                  <pic:spPr>
                    <a:xfrm>
                      <a:off x="0" y="0"/>
                      <a:ext cx="5869940" cy="3123565"/>
                    </a:xfrm>
                    <a:prstGeom prst="rect">
                      <a:avLst/>
                    </a:prstGeom>
                    <a:ln/>
                  </pic:spPr>
                </pic:pic>
              </a:graphicData>
            </a:graphic>
          </wp:inline>
        </w:drawing>
      </w:r>
    </w:p>
    <w:p w14:paraId="00000375" w14:textId="77777777" w:rsidR="00D656D1" w:rsidRDefault="00000000">
      <w:pPr>
        <w:pBdr>
          <w:top w:val="nil"/>
          <w:left w:val="nil"/>
          <w:bottom w:val="nil"/>
          <w:right w:val="nil"/>
          <w:between w:val="nil"/>
        </w:pBdr>
        <w:ind w:left="0" w:hanging="2"/>
        <w:jc w:val="center"/>
        <w:rPr>
          <w:rFonts w:ascii="Calibri" w:eastAsia="Calibri" w:hAnsi="Calibri" w:cs="Calibri"/>
          <w:b/>
          <w:color w:val="003399"/>
          <w:szCs w:val="20"/>
        </w:rPr>
      </w:pPr>
      <w:r>
        <w:rPr>
          <w:rFonts w:ascii="Calibri" w:eastAsia="Calibri" w:hAnsi="Calibri" w:cs="Calibri"/>
          <w:b/>
          <w:color w:val="003399"/>
          <w:szCs w:val="20"/>
        </w:rPr>
        <w:t>Figura 2</w:t>
      </w:r>
      <w:r>
        <w:rPr>
          <w:rFonts w:ascii="Calibri" w:eastAsia="Calibri" w:hAnsi="Calibri" w:cs="Calibri"/>
          <w:b/>
          <w:color w:val="003399"/>
        </w:rPr>
        <w:t>5</w:t>
      </w:r>
      <w:r>
        <w:rPr>
          <w:rFonts w:ascii="Calibri" w:eastAsia="Calibri" w:hAnsi="Calibri" w:cs="Calibri"/>
          <w:b/>
          <w:color w:val="003399"/>
          <w:szCs w:val="20"/>
        </w:rPr>
        <w:t>: Exemplu de configurare – Adăugarea a 10 puncte unui IED</w:t>
      </w:r>
    </w:p>
    <w:p w14:paraId="00000376" w14:textId="77777777" w:rsidR="00D656D1" w:rsidRDefault="00000000">
      <w:pPr>
        <w:pStyle w:val="Titlu2"/>
        <w:numPr>
          <w:ilvl w:val="1"/>
          <w:numId w:val="22"/>
        </w:numPr>
        <w:ind w:left="1" w:hanging="3"/>
      </w:pPr>
      <w:bookmarkStart w:id="139" w:name="_heading=h.1egqt2p" w:colFirst="0" w:colLast="0"/>
      <w:bookmarkEnd w:id="139"/>
      <w:r>
        <w:t xml:space="preserve"> Configurarea unui centru de comandă</w:t>
      </w:r>
    </w:p>
    <w:p w14:paraId="00000377" w14:textId="77777777" w:rsidR="00D656D1" w:rsidRDefault="00000000">
      <w:pPr>
        <w:ind w:left="0" w:hanging="2"/>
      </w:pPr>
      <w:r>
        <w:t xml:space="preserve">Pentru a adăuga un nou echipament de tip centru de comandă, se apasă dreapta-click pe butonul </w:t>
      </w:r>
      <w:proofErr w:type="spellStart"/>
      <w:r>
        <w:t>Command</w:t>
      </w:r>
      <w:proofErr w:type="spellEnd"/>
      <w:r>
        <w:t xml:space="preserve"> Center și se selectează </w:t>
      </w:r>
      <w:proofErr w:type="spellStart"/>
      <w:r>
        <w:t>Add</w:t>
      </w:r>
      <w:proofErr w:type="spellEnd"/>
      <w:r>
        <w:t xml:space="preserve"> item.</w:t>
      </w:r>
    </w:p>
    <w:p w14:paraId="00000378" w14:textId="77777777" w:rsidR="00D656D1" w:rsidRDefault="00000000">
      <w:pPr>
        <w:ind w:left="0" w:hanging="2"/>
      </w:pPr>
      <w:r>
        <w:t xml:space="preserve">Figura 23 ilustrează interfața unde vom configura noul centru de comandă. În câmpul </w:t>
      </w:r>
      <w:proofErr w:type="spellStart"/>
      <w:r>
        <w:t>Equipment</w:t>
      </w:r>
      <w:proofErr w:type="spellEnd"/>
      <w:r>
        <w:t xml:space="preserve"> </w:t>
      </w:r>
      <w:proofErr w:type="spellStart"/>
      <w:r>
        <w:t>Name</w:t>
      </w:r>
      <w:proofErr w:type="spellEnd"/>
      <w:r>
        <w:t xml:space="preserve"> vom scrie un nume sugestiv și folosind sub-meniul </w:t>
      </w:r>
      <w:proofErr w:type="spellStart"/>
      <w:r>
        <w:t>Equipment</w:t>
      </w:r>
      <w:proofErr w:type="spellEnd"/>
      <w:r>
        <w:t xml:space="preserve"> </w:t>
      </w:r>
      <w:proofErr w:type="spellStart"/>
      <w:r>
        <w:t>Process</w:t>
      </w:r>
      <w:proofErr w:type="spellEnd"/>
      <w:r>
        <w:t xml:space="preserve"> vom selecta protocolul de comunicație – în cazul nostru, IEC104 Slave.</w:t>
      </w:r>
    </w:p>
    <w:p w14:paraId="00000379" w14:textId="77777777" w:rsidR="00D656D1" w:rsidRDefault="00000000">
      <w:pPr>
        <w:ind w:left="0" w:hanging="2"/>
      </w:pPr>
      <w:r>
        <w:t>De asemenea, în această interfață vom configura și canalul de comunicație al centrului de comandă. În exemplul nostru, vom folosi o conexiune TCP și vom completa IP-ul și portul centrului de comandă.</w:t>
      </w:r>
    </w:p>
    <w:p w14:paraId="0000037A" w14:textId="77777777" w:rsidR="00D656D1" w:rsidRDefault="00000000">
      <w:pPr>
        <w:ind w:left="0" w:hanging="2"/>
      </w:pPr>
      <w:r>
        <w:t>La finalul configurării, vom apăsa butonul Insert pentru a crea noul echipament.</w:t>
      </w:r>
    </w:p>
    <w:p w14:paraId="0000037B" w14:textId="77777777" w:rsidR="00D656D1" w:rsidRDefault="00000000">
      <w:pPr>
        <w:ind w:left="0" w:hanging="2"/>
      </w:pPr>
      <w:bookmarkStart w:id="140" w:name="_heading=h.3ygebqi" w:colFirst="0" w:colLast="0"/>
      <w:bookmarkEnd w:id="140"/>
      <w:r>
        <w:rPr>
          <w:noProof/>
        </w:rPr>
        <w:lastRenderedPageBreak/>
        <w:drawing>
          <wp:inline distT="0" distB="0" distL="114300" distR="114300" wp14:anchorId="13C76A77" wp14:editId="644C0D7A">
            <wp:extent cx="5873115" cy="3141980"/>
            <wp:effectExtent l="0" t="0" r="0" b="0"/>
            <wp:docPr id="111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8"/>
                    <a:srcRect/>
                    <a:stretch>
                      <a:fillRect/>
                    </a:stretch>
                  </pic:blipFill>
                  <pic:spPr>
                    <a:xfrm>
                      <a:off x="0" y="0"/>
                      <a:ext cx="5873115" cy="3141980"/>
                    </a:xfrm>
                    <a:prstGeom prst="rect">
                      <a:avLst/>
                    </a:prstGeom>
                    <a:ln/>
                  </pic:spPr>
                </pic:pic>
              </a:graphicData>
            </a:graphic>
          </wp:inline>
        </w:drawing>
      </w:r>
    </w:p>
    <w:p w14:paraId="0000037C" w14:textId="77777777" w:rsidR="00D656D1" w:rsidRDefault="00000000">
      <w:pPr>
        <w:pBdr>
          <w:top w:val="nil"/>
          <w:left w:val="nil"/>
          <w:bottom w:val="nil"/>
          <w:right w:val="nil"/>
          <w:between w:val="nil"/>
        </w:pBdr>
        <w:ind w:left="0" w:hanging="2"/>
        <w:jc w:val="center"/>
        <w:rPr>
          <w:rFonts w:ascii="Calibri" w:eastAsia="Calibri" w:hAnsi="Calibri" w:cs="Calibri"/>
          <w:b/>
          <w:color w:val="003399"/>
          <w:szCs w:val="20"/>
        </w:rPr>
      </w:pPr>
      <w:r>
        <w:rPr>
          <w:rFonts w:ascii="Calibri" w:eastAsia="Calibri" w:hAnsi="Calibri" w:cs="Calibri"/>
          <w:b/>
          <w:color w:val="003399"/>
          <w:szCs w:val="20"/>
        </w:rPr>
        <w:t>Figura 2</w:t>
      </w:r>
      <w:r>
        <w:rPr>
          <w:rFonts w:ascii="Calibri" w:eastAsia="Calibri" w:hAnsi="Calibri" w:cs="Calibri"/>
          <w:b/>
          <w:color w:val="003399"/>
        </w:rPr>
        <w:t>6</w:t>
      </w:r>
      <w:r>
        <w:rPr>
          <w:rFonts w:ascii="Calibri" w:eastAsia="Calibri" w:hAnsi="Calibri" w:cs="Calibri"/>
          <w:b/>
          <w:color w:val="003399"/>
          <w:szCs w:val="20"/>
        </w:rPr>
        <w:t>: Exemplu de configurare – Adăugarea unui nou centru de comandă (</w:t>
      </w:r>
      <w:proofErr w:type="spellStart"/>
      <w:r>
        <w:rPr>
          <w:rFonts w:ascii="Calibri" w:eastAsia="Calibri" w:hAnsi="Calibri" w:cs="Calibri"/>
          <w:b/>
          <w:color w:val="003399"/>
          <w:szCs w:val="20"/>
        </w:rPr>
        <w:t>Command</w:t>
      </w:r>
      <w:proofErr w:type="spellEnd"/>
      <w:r>
        <w:rPr>
          <w:rFonts w:ascii="Calibri" w:eastAsia="Calibri" w:hAnsi="Calibri" w:cs="Calibri"/>
          <w:b/>
          <w:color w:val="003399"/>
          <w:szCs w:val="20"/>
        </w:rPr>
        <w:t xml:space="preserve"> Center)</w:t>
      </w:r>
    </w:p>
    <w:p w14:paraId="0000037D" w14:textId="77777777" w:rsidR="00D656D1" w:rsidRDefault="00000000">
      <w:pPr>
        <w:ind w:left="0" w:hanging="2"/>
      </w:pPr>
      <w:r>
        <w:t xml:space="preserve">După crearea echipamentului, trebuie să adăugăm cele 10 puncte preluate de la IED. Acestea sunt de tip Discrete Input </w:t>
      </w:r>
      <w:proofErr w:type="spellStart"/>
      <w:r>
        <w:t>Register</w:t>
      </w:r>
      <w:proofErr w:type="spellEnd"/>
      <w:r>
        <w:t>, iar corespondentul lor în protocolul IEC 104 îl constituie punctele de tip Single Point Information.</w:t>
      </w:r>
    </w:p>
    <w:p w14:paraId="0000037E" w14:textId="77777777" w:rsidR="00D656D1" w:rsidRDefault="00000000">
      <w:pPr>
        <w:ind w:left="0" w:hanging="2"/>
      </w:pPr>
      <w:r>
        <w:t xml:space="preserve">Prin urmare, vom apăsa pe săgeata din stânga noului echipament și vom selecta Single Point Information, pe care vom apăsa dreapta-click. Ulterior, vom apăsa pe </w:t>
      </w:r>
      <w:proofErr w:type="spellStart"/>
      <w:r>
        <w:t>oțiunea</w:t>
      </w:r>
      <w:proofErr w:type="spellEnd"/>
      <w:r>
        <w:t xml:space="preserve"> </w:t>
      </w:r>
      <w:proofErr w:type="spellStart"/>
      <w:r>
        <w:t>Add</w:t>
      </w:r>
      <w:proofErr w:type="spellEnd"/>
      <w:r>
        <w:t xml:space="preserve"> Point(s). În fereastra apărută, vom scrie adresa și numărul de puncte dorite (1 și 10) și vom apăsa pe ok. Rezultatul final este ilustrat în Figura 24.</w:t>
      </w:r>
    </w:p>
    <w:p w14:paraId="0000037F" w14:textId="77777777" w:rsidR="00D656D1" w:rsidRDefault="00000000">
      <w:pPr>
        <w:ind w:left="0" w:hanging="2"/>
      </w:pPr>
      <w:r>
        <w:t xml:space="preserve">După crearea punctelor, trebuie să le conectăm cu punctele IED-ului pentru a prelua informația lor. Pentru acest lucru, vom da click pe celulele din coloana Master </w:t>
      </w:r>
      <w:proofErr w:type="spellStart"/>
      <w:r>
        <w:t>Variable</w:t>
      </w:r>
      <w:proofErr w:type="spellEnd"/>
      <w:r>
        <w:t xml:space="preserve"> </w:t>
      </w:r>
      <w:proofErr w:type="spellStart"/>
      <w:r>
        <w:t>Name</w:t>
      </w:r>
      <w:proofErr w:type="spellEnd"/>
      <w:r>
        <w:t xml:space="preserve"> și vom selecta punctele corespunzătoare, ca în Figura 24.</w:t>
      </w:r>
    </w:p>
    <w:p w14:paraId="00000380" w14:textId="77777777" w:rsidR="00D656D1" w:rsidRDefault="00000000">
      <w:pPr>
        <w:ind w:left="0" w:hanging="2"/>
      </w:pPr>
      <w:bookmarkStart w:id="141" w:name="_heading=h.2dlolyb" w:colFirst="0" w:colLast="0"/>
      <w:bookmarkEnd w:id="141"/>
      <w:r>
        <w:rPr>
          <w:b/>
          <w:noProof/>
        </w:rPr>
        <w:lastRenderedPageBreak/>
        <w:drawing>
          <wp:inline distT="0" distB="0" distL="114300" distR="114300" wp14:anchorId="54ADEEA4" wp14:editId="2FA8E3F1">
            <wp:extent cx="6110605" cy="3290570"/>
            <wp:effectExtent l="0" t="0" r="0" b="0"/>
            <wp:docPr id="111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9"/>
                    <a:srcRect/>
                    <a:stretch>
                      <a:fillRect/>
                    </a:stretch>
                  </pic:blipFill>
                  <pic:spPr>
                    <a:xfrm>
                      <a:off x="0" y="0"/>
                      <a:ext cx="6110605" cy="3290570"/>
                    </a:xfrm>
                    <a:prstGeom prst="rect">
                      <a:avLst/>
                    </a:prstGeom>
                    <a:ln/>
                  </pic:spPr>
                </pic:pic>
              </a:graphicData>
            </a:graphic>
          </wp:inline>
        </w:drawing>
      </w:r>
    </w:p>
    <w:p w14:paraId="00000381" w14:textId="77777777" w:rsidR="00D656D1" w:rsidRDefault="00000000">
      <w:pPr>
        <w:pBdr>
          <w:top w:val="nil"/>
          <w:left w:val="nil"/>
          <w:bottom w:val="nil"/>
          <w:right w:val="nil"/>
          <w:between w:val="nil"/>
        </w:pBdr>
        <w:ind w:left="0" w:hanging="2"/>
        <w:jc w:val="center"/>
        <w:rPr>
          <w:rFonts w:ascii="Calibri" w:eastAsia="Calibri" w:hAnsi="Calibri" w:cs="Calibri"/>
          <w:b/>
          <w:color w:val="003399"/>
          <w:szCs w:val="20"/>
        </w:rPr>
      </w:pPr>
      <w:r>
        <w:rPr>
          <w:rFonts w:ascii="Calibri" w:eastAsia="Calibri" w:hAnsi="Calibri" w:cs="Calibri"/>
          <w:b/>
          <w:color w:val="003399"/>
          <w:szCs w:val="20"/>
        </w:rPr>
        <w:t>Figura 2</w:t>
      </w:r>
      <w:r>
        <w:rPr>
          <w:rFonts w:ascii="Calibri" w:eastAsia="Calibri" w:hAnsi="Calibri" w:cs="Calibri"/>
          <w:b/>
          <w:color w:val="003399"/>
        </w:rPr>
        <w:t>7</w:t>
      </w:r>
      <w:r>
        <w:rPr>
          <w:rFonts w:ascii="Calibri" w:eastAsia="Calibri" w:hAnsi="Calibri" w:cs="Calibri"/>
          <w:b/>
          <w:color w:val="003399"/>
          <w:szCs w:val="20"/>
        </w:rPr>
        <w:t>: Exemplu de configurare – Interconectarea punctelor</w:t>
      </w:r>
    </w:p>
    <w:p w14:paraId="00000382" w14:textId="77777777" w:rsidR="00D656D1" w:rsidRDefault="00000000">
      <w:pPr>
        <w:pStyle w:val="Titlu2"/>
        <w:numPr>
          <w:ilvl w:val="1"/>
          <w:numId w:val="22"/>
        </w:numPr>
        <w:ind w:left="1" w:hanging="3"/>
      </w:pPr>
      <w:bookmarkStart w:id="142" w:name="_heading=h.sqyw64" w:colFirst="0" w:colLast="0"/>
      <w:bookmarkEnd w:id="142"/>
      <w:r>
        <w:t xml:space="preserve"> Salvarea și încărcarea bazei de date</w:t>
      </w:r>
    </w:p>
    <w:p w14:paraId="00000383" w14:textId="77777777" w:rsidR="00D656D1" w:rsidRDefault="00D656D1">
      <w:pPr>
        <w:ind w:left="0" w:hanging="2"/>
      </w:pPr>
    </w:p>
    <w:p w14:paraId="00000384" w14:textId="77777777" w:rsidR="00D656D1" w:rsidRDefault="00000000">
      <w:pPr>
        <w:ind w:left="0" w:hanging="2"/>
      </w:pPr>
      <w:r>
        <w:t xml:space="preserve">La finalul configurațiilor, vom salva local baza de date folosind meniul File-&gt; </w:t>
      </w:r>
      <w:proofErr w:type="spellStart"/>
      <w:r>
        <w:t>Save</w:t>
      </w:r>
      <w:proofErr w:type="spellEnd"/>
      <w:r>
        <w:t xml:space="preserve">. Ulterior, o vom încărca pe echipamentul unde rulează ES200 folosind meniul File -&gt; </w:t>
      </w:r>
      <w:proofErr w:type="spellStart"/>
      <w:r>
        <w:t>Upload</w:t>
      </w:r>
      <w:proofErr w:type="spellEnd"/>
      <w:r>
        <w:t xml:space="preserve"> </w:t>
      </w:r>
      <w:proofErr w:type="spellStart"/>
      <w:r>
        <w:t>project</w:t>
      </w:r>
      <w:proofErr w:type="spellEnd"/>
      <w:r>
        <w:t xml:space="preserve">. După ce vom introduce </w:t>
      </w:r>
      <w:proofErr w:type="spellStart"/>
      <w:r>
        <w:t>credențialele</w:t>
      </w:r>
      <w:proofErr w:type="spellEnd"/>
      <w:r>
        <w:t xml:space="preserve"> și vom selecta fișierului salvat anterior, acesta va fi încărcat pe echipament.</w:t>
      </w:r>
    </w:p>
    <w:p w14:paraId="00000385" w14:textId="77777777" w:rsidR="00D656D1" w:rsidRDefault="00000000">
      <w:pPr>
        <w:pStyle w:val="Titlu1"/>
        <w:numPr>
          <w:ilvl w:val="0"/>
          <w:numId w:val="22"/>
        </w:numPr>
        <w:ind w:left="1" w:hanging="3"/>
      </w:pPr>
      <w:bookmarkStart w:id="143" w:name="_heading=h.da83xcyaf7bx" w:colFirst="0" w:colLast="0"/>
      <w:bookmarkEnd w:id="143"/>
      <w:proofErr w:type="spellStart"/>
      <w:r>
        <w:lastRenderedPageBreak/>
        <w:t>Optiuni</w:t>
      </w:r>
      <w:proofErr w:type="spellEnd"/>
      <w:r>
        <w:t xml:space="preserve"> utile</w:t>
      </w:r>
    </w:p>
    <w:p w14:paraId="00000386" w14:textId="77777777" w:rsidR="00D656D1" w:rsidRDefault="00000000">
      <w:pPr>
        <w:pStyle w:val="Titlu2"/>
        <w:numPr>
          <w:ilvl w:val="1"/>
          <w:numId w:val="22"/>
        </w:numPr>
        <w:ind w:left="1" w:hanging="3"/>
      </w:pPr>
      <w:bookmarkStart w:id="144" w:name="_heading=h.x4tp37bnt0wi" w:colFirst="0" w:colLast="0"/>
      <w:bookmarkEnd w:id="144"/>
      <w:r>
        <w:t xml:space="preserve">Exportul si importul de </w:t>
      </w:r>
      <w:proofErr w:type="spellStart"/>
      <w:r>
        <w:t>template</w:t>
      </w:r>
      <w:proofErr w:type="spellEnd"/>
      <w:r>
        <w:t>-uri</w:t>
      </w:r>
    </w:p>
    <w:p w14:paraId="00000387" w14:textId="77777777" w:rsidR="00D656D1" w:rsidRDefault="00000000">
      <w:pPr>
        <w:pStyle w:val="Titlu4"/>
        <w:numPr>
          <w:ilvl w:val="2"/>
          <w:numId w:val="22"/>
        </w:numPr>
        <w:ind w:left="0" w:hanging="2"/>
        <w:jc w:val="left"/>
      </w:pPr>
      <w:bookmarkStart w:id="145" w:name="_heading=h.gmjelhbde8mi" w:colFirst="0" w:colLast="0"/>
      <w:bookmarkEnd w:id="145"/>
      <w:r>
        <w:t>Exportul</w:t>
      </w:r>
    </w:p>
    <w:p w14:paraId="00000388" w14:textId="77777777" w:rsidR="00D656D1" w:rsidRDefault="00000000">
      <w:pPr>
        <w:spacing w:before="240" w:after="240"/>
        <w:ind w:left="0" w:hanging="2"/>
      </w:pPr>
      <w:r>
        <w:t xml:space="preserve">Un </w:t>
      </w:r>
      <w:proofErr w:type="spellStart"/>
      <w:r>
        <w:t>template</w:t>
      </w:r>
      <w:proofErr w:type="spellEnd"/>
      <w:r>
        <w:t xml:space="preserve"> este o copie a unei </w:t>
      </w:r>
      <w:proofErr w:type="spellStart"/>
      <w:r>
        <w:t>configuratii</w:t>
      </w:r>
      <w:proofErr w:type="spellEnd"/>
      <w:r>
        <w:t xml:space="preserve"> de echipament, astfel, pentru a crea un </w:t>
      </w:r>
      <w:proofErr w:type="spellStart"/>
      <w:r>
        <w:t>template</w:t>
      </w:r>
      <w:proofErr w:type="spellEnd"/>
      <w:r>
        <w:t xml:space="preserve"> (</w:t>
      </w:r>
      <w:proofErr w:type="spellStart"/>
      <w:r>
        <w:t>fisier</w:t>
      </w:r>
      <w:proofErr w:type="spellEnd"/>
      <w:r>
        <w:t xml:space="preserve"> .</w:t>
      </w:r>
      <w:proofErr w:type="spellStart"/>
      <w:r>
        <w:t>epgt</w:t>
      </w:r>
      <w:proofErr w:type="spellEnd"/>
      <w:r>
        <w:t xml:space="preserve">), se </w:t>
      </w:r>
      <w:proofErr w:type="spellStart"/>
      <w:r>
        <w:t>apasa</w:t>
      </w:r>
      <w:proofErr w:type="spellEnd"/>
      <w:r>
        <w:t xml:space="preserve"> butonul de click-dreapta pe un echipament si se </w:t>
      </w:r>
      <w:proofErr w:type="spellStart"/>
      <w:r>
        <w:t>salveaza</w:t>
      </w:r>
      <w:proofErr w:type="spellEnd"/>
      <w:r>
        <w:t xml:space="preserve"> </w:t>
      </w:r>
      <w:proofErr w:type="spellStart"/>
      <w:r>
        <w:t>fisierul</w:t>
      </w:r>
      <w:proofErr w:type="spellEnd"/>
      <w:r>
        <w:t xml:space="preserve"> </w:t>
      </w:r>
      <w:proofErr w:type="spellStart"/>
      <w:r>
        <w:t>dupa</w:t>
      </w:r>
      <w:proofErr w:type="spellEnd"/>
      <w:r>
        <w:t xml:space="preserve"> ce se </w:t>
      </w:r>
      <w:proofErr w:type="spellStart"/>
      <w:r>
        <w:t>apasa</w:t>
      </w:r>
      <w:proofErr w:type="spellEnd"/>
      <w:r>
        <w:t xml:space="preserve"> butonul de “Export </w:t>
      </w:r>
      <w:proofErr w:type="spellStart"/>
      <w:r>
        <w:t>template</w:t>
      </w:r>
      <w:proofErr w:type="spellEnd"/>
      <w:r>
        <w:t>”</w:t>
      </w:r>
    </w:p>
    <w:p w14:paraId="00000389" w14:textId="77777777" w:rsidR="00D656D1" w:rsidRDefault="00000000">
      <w:pPr>
        <w:pStyle w:val="Titlu4"/>
        <w:numPr>
          <w:ilvl w:val="2"/>
          <w:numId w:val="22"/>
        </w:numPr>
        <w:ind w:left="0" w:hanging="2"/>
      </w:pPr>
      <w:bookmarkStart w:id="146" w:name="_heading=h.kogtzc7ufcv0" w:colFirst="0" w:colLast="0"/>
      <w:bookmarkEnd w:id="146"/>
      <w:r>
        <w:t>Importul</w:t>
      </w:r>
    </w:p>
    <w:p w14:paraId="0000038A" w14:textId="77777777" w:rsidR="00D656D1" w:rsidRDefault="00000000">
      <w:pPr>
        <w:ind w:left="0" w:hanging="2"/>
      </w:pPr>
      <w:sdt>
        <w:sdtPr>
          <w:tag w:val="goog_rdk_11"/>
          <w:id w:val="1007478684"/>
        </w:sdtPr>
        <w:sdtContent>
          <w:commentRangeStart w:id="147"/>
        </w:sdtContent>
      </w:sdt>
      <w:r>
        <w:t xml:space="preserve">Pentru a importa un </w:t>
      </w:r>
      <w:proofErr w:type="spellStart"/>
      <w:r>
        <w:t>template</w:t>
      </w:r>
      <w:proofErr w:type="spellEnd"/>
      <w:r>
        <w:t xml:space="preserve">, fie se </w:t>
      </w:r>
      <w:proofErr w:type="spellStart"/>
      <w:r>
        <w:t>creeaza</w:t>
      </w:r>
      <w:proofErr w:type="spellEnd"/>
      <w:r>
        <w:t xml:space="preserve"> un proiect nou, fie se importa </w:t>
      </w:r>
      <w:proofErr w:type="spellStart"/>
      <w:r>
        <w:t>intr</w:t>
      </w:r>
      <w:proofErr w:type="spellEnd"/>
      <w:r>
        <w:t xml:space="preserve">-un proiect deja existent. Acest lucru se </w:t>
      </w:r>
      <w:proofErr w:type="spellStart"/>
      <w:r>
        <w:t>realizeaza</w:t>
      </w:r>
      <w:proofErr w:type="spellEnd"/>
      <w:r>
        <w:t xml:space="preserve"> </w:t>
      </w:r>
      <w:proofErr w:type="spellStart"/>
      <w:r>
        <w:t>accesand</w:t>
      </w:r>
      <w:proofErr w:type="spellEnd"/>
      <w:r>
        <w:t xml:space="preserve"> meniul “Edit”, </w:t>
      </w:r>
      <w:proofErr w:type="spellStart"/>
      <w:r>
        <w:t>optiunea</w:t>
      </w:r>
      <w:proofErr w:type="spellEnd"/>
      <w:r>
        <w:t xml:space="preserve"> “Import </w:t>
      </w:r>
      <w:proofErr w:type="spellStart"/>
      <w:r>
        <w:t>template</w:t>
      </w:r>
      <w:proofErr w:type="spellEnd"/>
      <w:r>
        <w:t xml:space="preserve">” si </w:t>
      </w:r>
      <w:proofErr w:type="spellStart"/>
      <w:r>
        <w:t>importandu</w:t>
      </w:r>
      <w:proofErr w:type="spellEnd"/>
      <w:r>
        <w:t xml:space="preserve">-se </w:t>
      </w:r>
      <w:proofErr w:type="spellStart"/>
      <w:r>
        <w:t>fisiere</w:t>
      </w:r>
      <w:proofErr w:type="spellEnd"/>
      <w:r>
        <w:t xml:space="preserve"> “.</w:t>
      </w:r>
      <w:proofErr w:type="spellStart"/>
      <w:r>
        <w:t>epgt</w:t>
      </w:r>
      <w:proofErr w:type="spellEnd"/>
      <w:r>
        <w:t xml:space="preserve">”, create la pasul anterior (Export). Este important ca </w:t>
      </w:r>
      <w:proofErr w:type="spellStart"/>
      <w:r>
        <w:t>template-ul</w:t>
      </w:r>
      <w:proofErr w:type="spellEnd"/>
      <w:r>
        <w:t xml:space="preserve"> importat sa corespunda versiunii actuale de baze de date. In caz contrar, va fi nevoie sa se realizeze o conversie a bazei de date (vezi documentul despre conversia bazei de date). </w:t>
      </w:r>
      <w:commentRangeEnd w:id="147"/>
      <w:r>
        <w:commentReference w:id="147"/>
      </w:r>
    </w:p>
    <w:p w14:paraId="0000038B" w14:textId="77777777" w:rsidR="00D656D1" w:rsidRDefault="00000000">
      <w:pPr>
        <w:pStyle w:val="Titlu2"/>
        <w:ind w:left="1" w:hanging="3"/>
      </w:pPr>
      <w:bookmarkStart w:id="148" w:name="_heading=h.5c51qvgkcd83" w:colFirst="0" w:colLast="0"/>
      <w:bookmarkEnd w:id="148"/>
      <w:r>
        <w:br w:type="page"/>
      </w:r>
    </w:p>
    <w:p w14:paraId="0000038C" w14:textId="77777777" w:rsidR="00D656D1" w:rsidRDefault="00000000">
      <w:pPr>
        <w:pStyle w:val="Titlu2"/>
        <w:numPr>
          <w:ilvl w:val="1"/>
          <w:numId w:val="22"/>
        </w:numPr>
        <w:ind w:left="1" w:hanging="3"/>
      </w:pPr>
      <w:bookmarkStart w:id="149" w:name="_heading=h.5r3pensx842a" w:colFirst="0" w:colLast="0"/>
      <w:bookmarkEnd w:id="149"/>
      <w:r>
        <w:lastRenderedPageBreak/>
        <w:t>Conversia bazei de date</w:t>
      </w:r>
    </w:p>
    <w:p w14:paraId="0000038D" w14:textId="77777777" w:rsidR="00D656D1" w:rsidRDefault="00D656D1">
      <w:pPr>
        <w:ind w:left="0" w:hanging="2"/>
      </w:pPr>
    </w:p>
    <w:p w14:paraId="0000038E" w14:textId="77777777" w:rsidR="00D656D1" w:rsidRDefault="00000000">
      <w:pPr>
        <w:ind w:left="0" w:hanging="2"/>
      </w:pPr>
      <w:r>
        <w:t xml:space="preserve">Exista mai multe versiuni pentru baza de date, cele mai noi </w:t>
      </w:r>
      <w:proofErr w:type="spellStart"/>
      <w:r>
        <w:t>prezentand</w:t>
      </w:r>
      <w:proofErr w:type="spellEnd"/>
      <w:r>
        <w:t xml:space="preserve"> compatibilitate pentru cele mai vechi. Cu toate acestea, uneori se poate dori conversia bazei de date, astfel </w:t>
      </w:r>
      <w:proofErr w:type="spellStart"/>
      <w:r>
        <w:t>incat</w:t>
      </w:r>
      <w:proofErr w:type="spellEnd"/>
      <w:r>
        <w:t xml:space="preserve"> diverse </w:t>
      </w:r>
      <w:proofErr w:type="spellStart"/>
      <w:r>
        <w:t>proprietati</w:t>
      </w:r>
      <w:proofErr w:type="spellEnd"/>
      <w:r>
        <w:t xml:space="preserve"> ale echipamentelor sa fie aduse la o stare </w:t>
      </w:r>
      <w:proofErr w:type="spellStart"/>
      <w:r>
        <w:t>corespunzatoare</w:t>
      </w:r>
      <w:proofErr w:type="spellEnd"/>
      <w:r>
        <w:t xml:space="preserve"> unei alte versiuni. </w:t>
      </w:r>
    </w:p>
    <w:p w14:paraId="0000038F" w14:textId="77777777" w:rsidR="00D656D1" w:rsidRDefault="00000000">
      <w:pPr>
        <w:ind w:left="0" w:hanging="2"/>
      </w:pPr>
      <w:r>
        <w:t xml:space="preserve">Acest lucru se </w:t>
      </w:r>
      <w:proofErr w:type="spellStart"/>
      <w:r>
        <w:t>realizeaza</w:t>
      </w:r>
      <w:proofErr w:type="spellEnd"/>
      <w:r>
        <w:t xml:space="preserve"> prin accesarea meniului “Edit” -&gt; “Convert </w:t>
      </w:r>
      <w:proofErr w:type="spellStart"/>
      <w:r>
        <w:t>version</w:t>
      </w:r>
      <w:proofErr w:type="spellEnd"/>
      <w:r>
        <w:t xml:space="preserve"> </w:t>
      </w:r>
      <w:proofErr w:type="spellStart"/>
      <w:r>
        <w:t>to</w:t>
      </w:r>
      <w:proofErr w:type="spellEnd"/>
      <w:r>
        <w:t xml:space="preserve">:” si </w:t>
      </w:r>
      <w:proofErr w:type="spellStart"/>
      <w:r>
        <w:t>selectandu</w:t>
      </w:r>
      <w:proofErr w:type="spellEnd"/>
      <w:r>
        <w:t>-se versiunea dorita (si disponibila)</w:t>
      </w:r>
    </w:p>
    <w:p w14:paraId="00000390" w14:textId="77777777" w:rsidR="00D656D1" w:rsidRDefault="00000000">
      <w:pPr>
        <w:ind w:left="0" w:hanging="2"/>
      </w:pPr>
      <w:r>
        <w:rPr>
          <w:noProof/>
        </w:rPr>
        <w:drawing>
          <wp:inline distT="114300" distB="114300" distL="114300" distR="114300" wp14:anchorId="7D3D70A2" wp14:editId="3917001F">
            <wp:extent cx="4610100" cy="2428875"/>
            <wp:effectExtent l="0" t="0" r="0" b="0"/>
            <wp:docPr id="107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0"/>
                    <a:srcRect/>
                    <a:stretch>
                      <a:fillRect/>
                    </a:stretch>
                  </pic:blipFill>
                  <pic:spPr>
                    <a:xfrm>
                      <a:off x="0" y="0"/>
                      <a:ext cx="4610100" cy="2428875"/>
                    </a:xfrm>
                    <a:prstGeom prst="rect">
                      <a:avLst/>
                    </a:prstGeom>
                    <a:ln/>
                  </pic:spPr>
                </pic:pic>
              </a:graphicData>
            </a:graphic>
          </wp:inline>
        </w:drawing>
      </w:r>
    </w:p>
    <w:p w14:paraId="00000391" w14:textId="77777777" w:rsidR="00D656D1" w:rsidRDefault="00000000">
      <w:pPr>
        <w:ind w:left="0" w:hanging="2"/>
        <w:jc w:val="center"/>
        <w:rPr>
          <w:rFonts w:ascii="Calibri" w:eastAsia="Calibri" w:hAnsi="Calibri" w:cs="Calibri"/>
          <w:b/>
          <w:color w:val="003399"/>
        </w:rPr>
      </w:pPr>
      <w:r>
        <w:rPr>
          <w:rFonts w:ascii="Calibri" w:eastAsia="Calibri" w:hAnsi="Calibri" w:cs="Calibri"/>
          <w:b/>
          <w:color w:val="003399"/>
        </w:rPr>
        <w:t xml:space="preserve">Figura 28: </w:t>
      </w:r>
      <w:sdt>
        <w:sdtPr>
          <w:tag w:val="goog_rdk_12"/>
          <w:id w:val="1903865967"/>
        </w:sdtPr>
        <w:sdtContent>
          <w:commentRangeStart w:id="150"/>
        </w:sdtContent>
      </w:sdt>
      <w:sdt>
        <w:sdtPr>
          <w:tag w:val="goog_rdk_13"/>
          <w:id w:val="92217202"/>
        </w:sdtPr>
        <w:sdtContent>
          <w:commentRangeStart w:id="151"/>
        </w:sdtContent>
      </w:sdt>
      <w:r>
        <w:rPr>
          <w:rFonts w:ascii="Calibri" w:eastAsia="Calibri" w:hAnsi="Calibri" w:cs="Calibri"/>
          <w:b/>
          <w:color w:val="003399"/>
        </w:rPr>
        <w:t>Conversia bazei de date</w:t>
      </w:r>
      <w:commentRangeEnd w:id="150"/>
      <w:r>
        <w:commentReference w:id="150"/>
      </w:r>
      <w:commentRangeEnd w:id="151"/>
      <w:r>
        <w:commentReference w:id="151"/>
      </w:r>
    </w:p>
    <w:p w14:paraId="00000392" w14:textId="77777777" w:rsidR="00D656D1" w:rsidRDefault="00000000">
      <w:pPr>
        <w:pStyle w:val="Titlu4"/>
        <w:spacing w:before="400" w:after="120" w:line="276" w:lineRule="auto"/>
        <w:ind w:left="0" w:hanging="2"/>
        <w:jc w:val="left"/>
      </w:pPr>
      <w:bookmarkStart w:id="152" w:name="_heading=h.cqh56jg0sadh" w:colFirst="0" w:colLast="0"/>
      <w:bookmarkEnd w:id="152"/>
      <w:r>
        <w:br w:type="page"/>
      </w:r>
    </w:p>
    <w:p w14:paraId="00000393" w14:textId="77777777" w:rsidR="00D656D1" w:rsidRDefault="00000000">
      <w:pPr>
        <w:pStyle w:val="Titlu4"/>
        <w:numPr>
          <w:ilvl w:val="2"/>
          <w:numId w:val="22"/>
        </w:numPr>
        <w:spacing w:before="400" w:after="120" w:line="276" w:lineRule="auto"/>
        <w:ind w:left="0" w:hanging="2"/>
        <w:jc w:val="left"/>
      </w:pPr>
      <w:bookmarkStart w:id="153" w:name="_heading=h.15viomi5asza" w:colFirst="0" w:colLast="0"/>
      <w:bookmarkEnd w:id="153"/>
      <w:proofErr w:type="spellStart"/>
      <w:r>
        <w:lastRenderedPageBreak/>
        <w:t>Download-ul</w:t>
      </w:r>
      <w:proofErr w:type="spellEnd"/>
      <w:r>
        <w:t xml:space="preserve"> bazei de date</w:t>
      </w:r>
    </w:p>
    <w:p w14:paraId="00000394" w14:textId="77777777" w:rsidR="00D656D1" w:rsidRDefault="00D656D1">
      <w:pPr>
        <w:spacing w:before="0" w:after="0" w:line="276" w:lineRule="auto"/>
        <w:ind w:left="0" w:hanging="2"/>
        <w:jc w:val="left"/>
        <w:rPr>
          <w:sz w:val="22"/>
        </w:rPr>
      </w:pPr>
    </w:p>
    <w:p w14:paraId="00000395" w14:textId="77777777" w:rsidR="00D656D1" w:rsidRDefault="00000000">
      <w:pPr>
        <w:spacing w:before="0" w:after="0" w:line="276" w:lineRule="auto"/>
        <w:ind w:left="0" w:hanging="2"/>
        <w:jc w:val="left"/>
        <w:rPr>
          <w:sz w:val="22"/>
        </w:rPr>
      </w:pPr>
      <w:r>
        <w:rPr>
          <w:sz w:val="22"/>
        </w:rPr>
        <w:t xml:space="preserve">Pentru a descărca o baza de date care necesita schimbarea versiunii se folosește aplicația </w:t>
      </w:r>
      <w:proofErr w:type="spellStart"/>
      <w:r>
        <w:rPr>
          <w:sz w:val="22"/>
        </w:rPr>
        <w:t>Dashboard</w:t>
      </w:r>
      <w:proofErr w:type="spellEnd"/>
      <w:r>
        <w:rPr>
          <w:sz w:val="22"/>
        </w:rPr>
        <w:t>.</w:t>
      </w:r>
    </w:p>
    <w:p w14:paraId="00000396" w14:textId="77777777" w:rsidR="00D656D1" w:rsidRDefault="00000000">
      <w:pPr>
        <w:spacing w:before="0" w:after="0" w:line="276" w:lineRule="auto"/>
        <w:ind w:left="0" w:hanging="2"/>
        <w:jc w:val="left"/>
        <w:rPr>
          <w:sz w:val="22"/>
        </w:rPr>
      </w:pPr>
      <w:r>
        <w:rPr>
          <w:sz w:val="22"/>
        </w:rPr>
        <w:t>Din meniul “File” se selectează “</w:t>
      </w:r>
      <w:proofErr w:type="spellStart"/>
      <w:r>
        <w:rPr>
          <w:sz w:val="22"/>
        </w:rPr>
        <w:t>Download</w:t>
      </w:r>
      <w:proofErr w:type="spellEnd"/>
      <w:r>
        <w:rPr>
          <w:sz w:val="22"/>
        </w:rPr>
        <w:t xml:space="preserve"> </w:t>
      </w:r>
      <w:proofErr w:type="spellStart"/>
      <w:r>
        <w:rPr>
          <w:sz w:val="22"/>
        </w:rPr>
        <w:t>project</w:t>
      </w:r>
      <w:proofErr w:type="spellEnd"/>
      <w:r>
        <w:rPr>
          <w:sz w:val="22"/>
        </w:rPr>
        <w:t>”. În fereastra nou apărută se introduc datele</w:t>
      </w:r>
    </w:p>
    <w:p w14:paraId="00000397" w14:textId="77777777" w:rsidR="00D656D1" w:rsidRDefault="00000000">
      <w:pPr>
        <w:spacing w:before="0" w:after="0" w:line="276" w:lineRule="auto"/>
        <w:ind w:left="0" w:hanging="2"/>
        <w:jc w:val="left"/>
        <w:rPr>
          <w:sz w:val="22"/>
        </w:rPr>
      </w:pPr>
      <w:r>
        <w:rPr>
          <w:sz w:val="22"/>
        </w:rPr>
        <w:t>de autentificare (IP/</w:t>
      </w:r>
      <w:proofErr w:type="spellStart"/>
      <w:r>
        <w:rPr>
          <w:sz w:val="22"/>
        </w:rPr>
        <w:t>Host</w:t>
      </w:r>
      <w:proofErr w:type="spellEnd"/>
      <w:r>
        <w:rPr>
          <w:sz w:val="22"/>
        </w:rPr>
        <w:t xml:space="preserve"> </w:t>
      </w:r>
      <w:proofErr w:type="spellStart"/>
      <w:r>
        <w:rPr>
          <w:sz w:val="22"/>
        </w:rPr>
        <w:t>Name</w:t>
      </w:r>
      <w:proofErr w:type="spellEnd"/>
      <w:r>
        <w:rPr>
          <w:sz w:val="22"/>
        </w:rPr>
        <w:t xml:space="preserve">, </w:t>
      </w:r>
      <w:proofErr w:type="spellStart"/>
      <w:r>
        <w:rPr>
          <w:sz w:val="22"/>
        </w:rPr>
        <w:t>Username</w:t>
      </w:r>
      <w:proofErr w:type="spellEnd"/>
      <w:r>
        <w:rPr>
          <w:sz w:val="22"/>
        </w:rPr>
        <w:t xml:space="preserve">, </w:t>
      </w:r>
      <w:proofErr w:type="spellStart"/>
      <w:r>
        <w:rPr>
          <w:sz w:val="22"/>
        </w:rPr>
        <w:t>Password</w:t>
      </w:r>
      <w:proofErr w:type="spellEnd"/>
      <w:r>
        <w:rPr>
          <w:sz w:val="22"/>
        </w:rPr>
        <w:t>) [</w:t>
      </w:r>
      <w:proofErr w:type="spellStart"/>
      <w:r>
        <w:rPr>
          <w:sz w:val="22"/>
        </w:rPr>
        <w:t>Figure</w:t>
      </w:r>
      <w:proofErr w:type="spellEnd"/>
      <w:r>
        <w:rPr>
          <w:sz w:val="22"/>
        </w:rPr>
        <w:t xml:space="preserve"> 29].</w:t>
      </w:r>
    </w:p>
    <w:p w14:paraId="00000398" w14:textId="77777777" w:rsidR="00D656D1" w:rsidRDefault="00D656D1">
      <w:pPr>
        <w:spacing w:before="0" w:after="0" w:line="276" w:lineRule="auto"/>
        <w:ind w:left="0" w:hanging="2"/>
        <w:jc w:val="center"/>
        <w:rPr>
          <w:sz w:val="22"/>
        </w:rPr>
      </w:pPr>
    </w:p>
    <w:p w14:paraId="00000399" w14:textId="77777777" w:rsidR="00D656D1" w:rsidRDefault="00000000">
      <w:pPr>
        <w:spacing w:before="0" w:after="0" w:line="276" w:lineRule="auto"/>
        <w:ind w:left="0" w:hanging="2"/>
        <w:jc w:val="center"/>
        <w:rPr>
          <w:sz w:val="22"/>
        </w:rPr>
      </w:pPr>
      <w:r>
        <w:rPr>
          <w:noProof/>
          <w:sz w:val="22"/>
        </w:rPr>
        <w:drawing>
          <wp:inline distT="114300" distB="114300" distL="114300" distR="114300" wp14:anchorId="426C761C" wp14:editId="55FBE9A3">
            <wp:extent cx="3124200" cy="2638425"/>
            <wp:effectExtent l="0" t="0" r="0" b="0"/>
            <wp:docPr id="107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1"/>
                    <a:srcRect/>
                    <a:stretch>
                      <a:fillRect/>
                    </a:stretch>
                  </pic:blipFill>
                  <pic:spPr>
                    <a:xfrm>
                      <a:off x="0" y="0"/>
                      <a:ext cx="3124200" cy="2638425"/>
                    </a:xfrm>
                    <a:prstGeom prst="rect">
                      <a:avLst/>
                    </a:prstGeom>
                    <a:ln/>
                  </pic:spPr>
                </pic:pic>
              </a:graphicData>
            </a:graphic>
          </wp:inline>
        </w:drawing>
      </w:r>
    </w:p>
    <w:p w14:paraId="0000039A" w14:textId="77777777" w:rsidR="00D656D1" w:rsidRDefault="00000000">
      <w:pPr>
        <w:ind w:left="0" w:hanging="2"/>
        <w:jc w:val="center"/>
        <w:rPr>
          <w:rFonts w:ascii="Calibri" w:eastAsia="Calibri" w:hAnsi="Calibri" w:cs="Calibri"/>
          <w:b/>
          <w:color w:val="003399"/>
        </w:rPr>
      </w:pPr>
      <w:r>
        <w:rPr>
          <w:rFonts w:ascii="Calibri" w:eastAsia="Calibri" w:hAnsi="Calibri" w:cs="Calibri"/>
          <w:b/>
          <w:color w:val="003399"/>
        </w:rPr>
        <w:t xml:space="preserve">Figura 29: </w:t>
      </w:r>
      <w:proofErr w:type="spellStart"/>
      <w:r>
        <w:rPr>
          <w:rFonts w:ascii="Calibri" w:eastAsia="Calibri" w:hAnsi="Calibri" w:cs="Calibri"/>
          <w:b/>
          <w:color w:val="003399"/>
        </w:rPr>
        <w:t>Descarcarea</w:t>
      </w:r>
      <w:proofErr w:type="spellEnd"/>
      <w:r>
        <w:rPr>
          <w:rFonts w:ascii="Calibri" w:eastAsia="Calibri" w:hAnsi="Calibri" w:cs="Calibri"/>
          <w:b/>
          <w:color w:val="003399"/>
        </w:rPr>
        <w:t xml:space="preserve"> bazei de date</w:t>
      </w:r>
    </w:p>
    <w:p w14:paraId="0000039B" w14:textId="77777777" w:rsidR="00D656D1" w:rsidRDefault="00D656D1">
      <w:pPr>
        <w:spacing w:before="0" w:after="0" w:line="276" w:lineRule="auto"/>
        <w:ind w:left="0" w:hanging="2"/>
        <w:jc w:val="center"/>
        <w:rPr>
          <w:sz w:val="22"/>
        </w:rPr>
      </w:pPr>
    </w:p>
    <w:p w14:paraId="0000039C" w14:textId="77777777" w:rsidR="00D656D1" w:rsidRDefault="00D656D1">
      <w:pPr>
        <w:spacing w:before="0" w:after="0" w:line="276" w:lineRule="auto"/>
        <w:ind w:left="0" w:hanging="2"/>
        <w:jc w:val="center"/>
        <w:rPr>
          <w:sz w:val="22"/>
        </w:rPr>
      </w:pPr>
    </w:p>
    <w:p w14:paraId="0000039D" w14:textId="77777777" w:rsidR="00D656D1" w:rsidRDefault="00000000">
      <w:pPr>
        <w:spacing w:before="0" w:after="0" w:line="276" w:lineRule="auto"/>
        <w:ind w:left="0" w:hanging="2"/>
        <w:jc w:val="left"/>
        <w:rPr>
          <w:sz w:val="22"/>
        </w:rPr>
      </w:pPr>
      <w:r>
        <w:rPr>
          <w:sz w:val="22"/>
        </w:rPr>
        <w:t>Se alege locul în care baza de date se salvează și numele acesteia din fereastra de salvare [</w:t>
      </w:r>
      <w:proofErr w:type="spellStart"/>
      <w:r>
        <w:rPr>
          <w:sz w:val="22"/>
        </w:rPr>
        <w:t>Figure</w:t>
      </w:r>
      <w:proofErr w:type="spellEnd"/>
      <w:r>
        <w:rPr>
          <w:sz w:val="22"/>
        </w:rPr>
        <w:t xml:space="preserve"> 30].</w:t>
      </w:r>
    </w:p>
    <w:p w14:paraId="0000039E" w14:textId="77777777" w:rsidR="00D656D1" w:rsidRDefault="00000000">
      <w:pPr>
        <w:spacing w:before="0" w:after="0" w:line="276" w:lineRule="auto"/>
        <w:ind w:left="0" w:hanging="2"/>
        <w:jc w:val="center"/>
        <w:rPr>
          <w:sz w:val="22"/>
        </w:rPr>
      </w:pPr>
      <w:r>
        <w:rPr>
          <w:sz w:val="22"/>
        </w:rPr>
        <w:lastRenderedPageBreak/>
        <w:t xml:space="preserve"> </w:t>
      </w:r>
      <w:r>
        <w:rPr>
          <w:noProof/>
          <w:sz w:val="22"/>
        </w:rPr>
        <w:drawing>
          <wp:inline distT="114300" distB="114300" distL="114300" distR="114300" wp14:anchorId="3C3EE769" wp14:editId="54406EC6">
            <wp:extent cx="5878195" cy="3340100"/>
            <wp:effectExtent l="0" t="0" r="0" b="0"/>
            <wp:docPr id="108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2"/>
                    <a:srcRect/>
                    <a:stretch>
                      <a:fillRect/>
                    </a:stretch>
                  </pic:blipFill>
                  <pic:spPr>
                    <a:xfrm>
                      <a:off x="0" y="0"/>
                      <a:ext cx="5878195" cy="3340100"/>
                    </a:xfrm>
                    <a:prstGeom prst="rect">
                      <a:avLst/>
                    </a:prstGeom>
                    <a:ln/>
                  </pic:spPr>
                </pic:pic>
              </a:graphicData>
            </a:graphic>
          </wp:inline>
        </w:drawing>
      </w:r>
    </w:p>
    <w:p w14:paraId="0000039F" w14:textId="77777777" w:rsidR="00D656D1" w:rsidRDefault="00000000">
      <w:pPr>
        <w:ind w:left="0" w:hanging="2"/>
        <w:jc w:val="center"/>
        <w:rPr>
          <w:rFonts w:ascii="Calibri" w:eastAsia="Calibri" w:hAnsi="Calibri" w:cs="Calibri"/>
          <w:b/>
          <w:color w:val="003399"/>
        </w:rPr>
      </w:pPr>
      <w:r>
        <w:rPr>
          <w:rFonts w:ascii="Calibri" w:eastAsia="Calibri" w:hAnsi="Calibri" w:cs="Calibri"/>
          <w:b/>
          <w:color w:val="003399"/>
        </w:rPr>
        <w:t xml:space="preserve">Figura 30: Selectarea </w:t>
      </w:r>
      <w:proofErr w:type="spellStart"/>
      <w:r>
        <w:rPr>
          <w:rFonts w:ascii="Calibri" w:eastAsia="Calibri" w:hAnsi="Calibri" w:cs="Calibri"/>
          <w:b/>
          <w:color w:val="003399"/>
        </w:rPr>
        <w:t>locatiei</w:t>
      </w:r>
      <w:proofErr w:type="spellEnd"/>
      <w:r>
        <w:rPr>
          <w:rFonts w:ascii="Calibri" w:eastAsia="Calibri" w:hAnsi="Calibri" w:cs="Calibri"/>
          <w:b/>
          <w:color w:val="003399"/>
        </w:rPr>
        <w:t xml:space="preserve"> de salvare a bazei de date</w:t>
      </w:r>
    </w:p>
    <w:p w14:paraId="000003A0" w14:textId="77777777" w:rsidR="00D656D1" w:rsidRDefault="00D656D1">
      <w:pPr>
        <w:spacing w:before="0" w:after="0" w:line="276" w:lineRule="auto"/>
        <w:ind w:left="0" w:hanging="2"/>
        <w:jc w:val="left"/>
        <w:rPr>
          <w:sz w:val="22"/>
        </w:rPr>
      </w:pPr>
    </w:p>
    <w:p w14:paraId="000003A1" w14:textId="77777777" w:rsidR="00D656D1" w:rsidRDefault="00000000">
      <w:pPr>
        <w:pStyle w:val="Titlu4"/>
        <w:numPr>
          <w:ilvl w:val="2"/>
          <w:numId w:val="22"/>
        </w:numPr>
        <w:spacing w:before="400" w:after="120" w:line="276" w:lineRule="auto"/>
        <w:ind w:left="0" w:hanging="2"/>
        <w:jc w:val="left"/>
      </w:pPr>
      <w:bookmarkStart w:id="154" w:name="_heading=h.997s8hdoo9fe" w:colFirst="0" w:colLast="0"/>
      <w:bookmarkEnd w:id="154"/>
      <w:r>
        <w:t>Conversia versiunii</w:t>
      </w:r>
    </w:p>
    <w:p w14:paraId="000003A2" w14:textId="77777777" w:rsidR="00D656D1" w:rsidRDefault="00000000">
      <w:pPr>
        <w:spacing w:before="0" w:after="0" w:line="276" w:lineRule="auto"/>
        <w:ind w:left="0" w:hanging="2"/>
        <w:jc w:val="left"/>
        <w:rPr>
          <w:sz w:val="22"/>
        </w:rPr>
      </w:pPr>
      <w:r>
        <w:rPr>
          <w:sz w:val="22"/>
        </w:rPr>
        <w:t xml:space="preserve">Se deschide baza de date în aplicația </w:t>
      </w:r>
      <w:proofErr w:type="spellStart"/>
      <w:r>
        <w:rPr>
          <w:sz w:val="22"/>
        </w:rPr>
        <w:t>Dashboard</w:t>
      </w:r>
      <w:proofErr w:type="spellEnd"/>
      <w:r>
        <w:rPr>
          <w:sz w:val="22"/>
        </w:rPr>
        <w:t xml:space="preserve"> din meniul “File-&gt;Open Project” sau folosind butonul “Open Project” din interfața aplicației.</w:t>
      </w:r>
    </w:p>
    <w:p w14:paraId="000003A3" w14:textId="77777777" w:rsidR="00D656D1" w:rsidRDefault="00000000">
      <w:pPr>
        <w:spacing w:before="0" w:after="0" w:line="276" w:lineRule="auto"/>
        <w:ind w:left="0" w:hanging="2"/>
        <w:jc w:val="left"/>
        <w:rPr>
          <w:sz w:val="22"/>
        </w:rPr>
      </w:pPr>
      <w:r>
        <w:rPr>
          <w:sz w:val="22"/>
        </w:rPr>
        <w:t xml:space="preserve">Pentru a converti baza de date, din meniul “Edit” se selectează “Convert </w:t>
      </w:r>
      <w:proofErr w:type="spellStart"/>
      <w:r>
        <w:rPr>
          <w:sz w:val="22"/>
        </w:rPr>
        <w:t>version</w:t>
      </w:r>
      <w:proofErr w:type="spellEnd"/>
      <w:r>
        <w:rPr>
          <w:sz w:val="22"/>
        </w:rPr>
        <w:t xml:space="preserve"> </w:t>
      </w:r>
      <w:proofErr w:type="spellStart"/>
      <w:r>
        <w:rPr>
          <w:sz w:val="22"/>
        </w:rPr>
        <w:t>to</w:t>
      </w:r>
      <w:proofErr w:type="spellEnd"/>
      <w:r>
        <w:rPr>
          <w:sz w:val="22"/>
        </w:rPr>
        <w:t>-&gt;</w:t>
      </w:r>
      <w:proofErr w:type="spellStart"/>
      <w:r>
        <w:rPr>
          <w:sz w:val="22"/>
        </w:rPr>
        <w:t>Latest</w:t>
      </w:r>
      <w:proofErr w:type="spellEnd"/>
      <w:r>
        <w:rPr>
          <w:sz w:val="22"/>
        </w:rPr>
        <w:t xml:space="preserve"> </w:t>
      </w:r>
      <w:proofErr w:type="spellStart"/>
      <w:r>
        <w:rPr>
          <w:sz w:val="22"/>
        </w:rPr>
        <w:t>version</w:t>
      </w:r>
      <w:proofErr w:type="spellEnd"/>
      <w:r>
        <w:rPr>
          <w:sz w:val="22"/>
        </w:rPr>
        <w:t xml:space="preserve"> (1.5)” [Figura 3]. În acest exemplu este făcută o conversie de la versiunea 1.3 la ultima versiune 1.5.</w:t>
      </w:r>
    </w:p>
    <w:p w14:paraId="000003A4" w14:textId="77777777" w:rsidR="00D656D1" w:rsidRDefault="00000000">
      <w:pPr>
        <w:spacing w:before="0" w:after="0" w:line="276" w:lineRule="auto"/>
        <w:ind w:left="0" w:hanging="2"/>
        <w:jc w:val="left"/>
        <w:rPr>
          <w:sz w:val="22"/>
        </w:rPr>
      </w:pPr>
      <w:r>
        <w:rPr>
          <w:noProof/>
          <w:sz w:val="22"/>
        </w:rPr>
        <w:lastRenderedPageBreak/>
        <w:drawing>
          <wp:inline distT="114300" distB="114300" distL="114300" distR="114300" wp14:anchorId="46E694A5" wp14:editId="16E15B4E">
            <wp:extent cx="5878195" cy="3098800"/>
            <wp:effectExtent l="0" t="0" r="0" b="0"/>
            <wp:docPr id="111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3"/>
                    <a:srcRect/>
                    <a:stretch>
                      <a:fillRect/>
                    </a:stretch>
                  </pic:blipFill>
                  <pic:spPr>
                    <a:xfrm>
                      <a:off x="0" y="0"/>
                      <a:ext cx="5878195" cy="3098800"/>
                    </a:xfrm>
                    <a:prstGeom prst="rect">
                      <a:avLst/>
                    </a:prstGeom>
                    <a:ln/>
                  </pic:spPr>
                </pic:pic>
              </a:graphicData>
            </a:graphic>
          </wp:inline>
        </w:drawing>
      </w:r>
    </w:p>
    <w:p w14:paraId="000003A5" w14:textId="77777777" w:rsidR="00D656D1" w:rsidRDefault="00000000">
      <w:pPr>
        <w:ind w:left="0" w:hanging="2"/>
        <w:jc w:val="center"/>
        <w:rPr>
          <w:rFonts w:ascii="Calibri" w:eastAsia="Calibri" w:hAnsi="Calibri" w:cs="Calibri"/>
          <w:b/>
          <w:color w:val="003399"/>
        </w:rPr>
      </w:pPr>
      <w:r>
        <w:rPr>
          <w:rFonts w:ascii="Calibri" w:eastAsia="Calibri" w:hAnsi="Calibri" w:cs="Calibri"/>
          <w:b/>
          <w:color w:val="003399"/>
        </w:rPr>
        <w:t>Figura 31: Conversia bazei de date</w:t>
      </w:r>
    </w:p>
    <w:p w14:paraId="000003A6" w14:textId="77777777" w:rsidR="00D656D1" w:rsidRDefault="00D656D1">
      <w:pPr>
        <w:spacing w:before="0" w:after="0" w:line="276" w:lineRule="auto"/>
        <w:ind w:left="0" w:hanging="2"/>
        <w:jc w:val="center"/>
        <w:rPr>
          <w:sz w:val="22"/>
        </w:rPr>
      </w:pPr>
    </w:p>
    <w:p w14:paraId="000003A7" w14:textId="77777777" w:rsidR="00D656D1" w:rsidRDefault="00D656D1">
      <w:pPr>
        <w:spacing w:before="0" w:after="0" w:line="276" w:lineRule="auto"/>
        <w:ind w:left="0" w:hanging="2"/>
        <w:jc w:val="left"/>
        <w:rPr>
          <w:sz w:val="22"/>
        </w:rPr>
      </w:pPr>
    </w:p>
    <w:p w14:paraId="000003A8" w14:textId="77777777" w:rsidR="00D656D1" w:rsidRDefault="00000000">
      <w:pPr>
        <w:spacing w:before="0" w:after="0" w:line="276" w:lineRule="auto"/>
        <w:ind w:left="0" w:hanging="2"/>
        <w:jc w:val="left"/>
        <w:rPr>
          <w:sz w:val="22"/>
        </w:rPr>
      </w:pPr>
      <w:r>
        <w:rPr>
          <w:sz w:val="22"/>
        </w:rPr>
        <w:t xml:space="preserve">Se va deschide o nouă bază de date numita </w:t>
      </w:r>
      <w:proofErr w:type="spellStart"/>
      <w:r>
        <w:rPr>
          <w:sz w:val="22"/>
        </w:rPr>
        <w:t>Denumire.epgd</w:t>
      </w:r>
      <w:proofErr w:type="spellEnd"/>
      <w:r>
        <w:rPr>
          <w:sz w:val="22"/>
        </w:rPr>
        <w:t xml:space="preserve"> [versiune anterioara] -&gt;[1.5] și se salvează.</w:t>
      </w:r>
    </w:p>
    <w:p w14:paraId="000003A9" w14:textId="77777777" w:rsidR="00D656D1" w:rsidRDefault="00D656D1">
      <w:pPr>
        <w:spacing w:before="0" w:after="0" w:line="276" w:lineRule="auto"/>
        <w:ind w:left="0" w:hanging="2"/>
        <w:jc w:val="left"/>
        <w:rPr>
          <w:sz w:val="22"/>
        </w:rPr>
      </w:pPr>
    </w:p>
    <w:p w14:paraId="000003AA" w14:textId="77777777" w:rsidR="00D656D1" w:rsidRDefault="00000000">
      <w:pPr>
        <w:pStyle w:val="Titlu4"/>
        <w:numPr>
          <w:ilvl w:val="2"/>
          <w:numId w:val="22"/>
        </w:numPr>
        <w:spacing w:before="400" w:after="120" w:line="276" w:lineRule="auto"/>
        <w:ind w:left="0" w:hanging="2"/>
        <w:jc w:val="left"/>
      </w:pPr>
      <w:bookmarkStart w:id="155" w:name="_heading=h.zdsq10m0sjba" w:colFirst="0" w:colLast="0"/>
      <w:bookmarkEnd w:id="155"/>
      <w:proofErr w:type="spellStart"/>
      <w:r>
        <w:t>Diferente</w:t>
      </w:r>
      <w:proofErr w:type="spellEnd"/>
      <w:r>
        <w:t xml:space="preserve"> intre versiunea bazelor de date</w:t>
      </w:r>
    </w:p>
    <w:p w14:paraId="000003AB" w14:textId="77777777" w:rsidR="00D656D1" w:rsidRDefault="00D656D1">
      <w:pPr>
        <w:spacing w:before="0" w:after="0" w:line="276" w:lineRule="auto"/>
        <w:ind w:left="0" w:hanging="2"/>
        <w:jc w:val="left"/>
        <w:rPr>
          <w:sz w:val="22"/>
        </w:rPr>
      </w:pPr>
    </w:p>
    <w:p w14:paraId="000003AC" w14:textId="77777777" w:rsidR="00D656D1" w:rsidRDefault="00000000">
      <w:pPr>
        <w:spacing w:before="0" w:after="0" w:line="276" w:lineRule="auto"/>
        <w:ind w:left="0" w:hanging="2"/>
        <w:jc w:val="left"/>
        <w:rPr>
          <w:sz w:val="22"/>
        </w:rPr>
      </w:pPr>
      <w:r>
        <w:rPr>
          <w:sz w:val="22"/>
        </w:rPr>
        <w:t xml:space="preserve">Între diferite versiuni de baze de date exista </w:t>
      </w:r>
      <w:proofErr w:type="spellStart"/>
      <w:r>
        <w:rPr>
          <w:sz w:val="22"/>
        </w:rPr>
        <w:t>diferente</w:t>
      </w:r>
      <w:proofErr w:type="spellEnd"/>
      <w:r>
        <w:rPr>
          <w:sz w:val="22"/>
        </w:rPr>
        <w:t xml:space="preserve"> precum:</w:t>
      </w:r>
    </w:p>
    <w:p w14:paraId="000003AD" w14:textId="77777777" w:rsidR="00D656D1" w:rsidRDefault="00000000">
      <w:pPr>
        <w:numPr>
          <w:ilvl w:val="0"/>
          <w:numId w:val="11"/>
        </w:numPr>
        <w:spacing w:before="0" w:after="0" w:line="276" w:lineRule="auto"/>
        <w:ind w:left="0" w:hanging="2"/>
        <w:jc w:val="left"/>
        <w:rPr>
          <w:sz w:val="22"/>
        </w:rPr>
      </w:pPr>
      <w:r>
        <w:rPr>
          <w:sz w:val="22"/>
        </w:rPr>
        <w:t xml:space="preserve">scoaterea sau </w:t>
      </w:r>
      <w:proofErr w:type="spellStart"/>
      <w:r>
        <w:rPr>
          <w:sz w:val="22"/>
        </w:rPr>
        <w:t>adaugarea</w:t>
      </w:r>
      <w:proofErr w:type="spellEnd"/>
      <w:r>
        <w:rPr>
          <w:sz w:val="22"/>
        </w:rPr>
        <w:t xml:space="preserve"> unor câmpuri de proprietăți ale echipamentelor</w:t>
      </w:r>
    </w:p>
    <w:p w14:paraId="000003AE" w14:textId="77777777" w:rsidR="00D656D1" w:rsidRDefault="00000000">
      <w:pPr>
        <w:numPr>
          <w:ilvl w:val="0"/>
          <w:numId w:val="11"/>
        </w:numPr>
        <w:spacing w:before="0" w:after="0" w:line="276" w:lineRule="auto"/>
        <w:ind w:left="0" w:hanging="2"/>
        <w:jc w:val="left"/>
        <w:rPr>
          <w:sz w:val="22"/>
        </w:rPr>
      </w:pPr>
      <w:r>
        <w:rPr>
          <w:sz w:val="22"/>
        </w:rPr>
        <w:t xml:space="preserve">schimbarea valorilor </w:t>
      </w:r>
      <w:proofErr w:type="spellStart"/>
      <w:r>
        <w:rPr>
          <w:sz w:val="22"/>
        </w:rPr>
        <w:t>default</w:t>
      </w:r>
      <w:proofErr w:type="spellEnd"/>
      <w:r>
        <w:rPr>
          <w:sz w:val="22"/>
        </w:rPr>
        <w:t xml:space="preserve"> (implicite)</w:t>
      </w:r>
    </w:p>
    <w:p w14:paraId="000003AF" w14:textId="77777777" w:rsidR="00D656D1" w:rsidRDefault="00000000">
      <w:pPr>
        <w:numPr>
          <w:ilvl w:val="0"/>
          <w:numId w:val="11"/>
        </w:numPr>
        <w:spacing w:before="0" w:after="0" w:line="276" w:lineRule="auto"/>
        <w:ind w:left="0" w:hanging="2"/>
        <w:jc w:val="left"/>
        <w:rPr>
          <w:sz w:val="22"/>
        </w:rPr>
      </w:pPr>
      <w:r>
        <w:rPr>
          <w:sz w:val="22"/>
        </w:rPr>
        <w:t xml:space="preserve">scoaterea sau </w:t>
      </w:r>
      <w:proofErr w:type="spellStart"/>
      <w:r>
        <w:rPr>
          <w:sz w:val="22"/>
        </w:rPr>
        <w:t>adaugarea</w:t>
      </w:r>
      <w:proofErr w:type="spellEnd"/>
      <w:r>
        <w:rPr>
          <w:sz w:val="22"/>
        </w:rPr>
        <w:t xml:space="preserve"> unor câmpuri de proprietăți ale punctelor</w:t>
      </w:r>
    </w:p>
    <w:p w14:paraId="000003B0" w14:textId="77777777" w:rsidR="00D656D1" w:rsidRDefault="00D656D1">
      <w:pPr>
        <w:spacing w:before="0" w:after="0" w:line="276" w:lineRule="auto"/>
        <w:ind w:left="0" w:hanging="2"/>
        <w:jc w:val="left"/>
        <w:rPr>
          <w:sz w:val="22"/>
        </w:rPr>
      </w:pPr>
    </w:p>
    <w:p w14:paraId="000003B1" w14:textId="77777777" w:rsidR="00D656D1" w:rsidRDefault="00000000">
      <w:pPr>
        <w:pStyle w:val="Titlu5"/>
        <w:spacing w:before="360" w:after="120" w:line="276" w:lineRule="auto"/>
        <w:ind w:left="0" w:hanging="2"/>
        <w:jc w:val="left"/>
      </w:pPr>
      <w:bookmarkStart w:id="156" w:name="_heading=h.u7pna74s3y82" w:colFirst="0" w:colLast="0"/>
      <w:bookmarkEnd w:id="156"/>
      <w:r>
        <w:br w:type="page"/>
      </w:r>
    </w:p>
    <w:p w14:paraId="000003B2" w14:textId="77777777" w:rsidR="00D656D1" w:rsidRDefault="00000000">
      <w:pPr>
        <w:pStyle w:val="Titlu5"/>
        <w:numPr>
          <w:ilvl w:val="3"/>
          <w:numId w:val="22"/>
        </w:numPr>
        <w:spacing w:before="360" w:after="120" w:line="276" w:lineRule="auto"/>
        <w:ind w:left="0" w:hanging="2"/>
        <w:jc w:val="left"/>
      </w:pPr>
      <w:bookmarkStart w:id="157" w:name="_heading=h.nd2s3dacpopo" w:colFirst="0" w:colLast="0"/>
      <w:bookmarkEnd w:id="157"/>
      <w:proofErr w:type="spellStart"/>
      <w:r>
        <w:lastRenderedPageBreak/>
        <w:t>Diferente</w:t>
      </w:r>
      <w:proofErr w:type="spellEnd"/>
      <w:r>
        <w:t xml:space="preserve"> intre versiunile 1.3 - 1.5</w:t>
      </w:r>
    </w:p>
    <w:p w14:paraId="000003B3" w14:textId="77777777" w:rsidR="00D656D1" w:rsidRDefault="00000000">
      <w:pPr>
        <w:spacing w:before="0" w:after="0" w:line="276" w:lineRule="auto"/>
        <w:ind w:left="0" w:hanging="2"/>
        <w:jc w:val="left"/>
        <w:rPr>
          <w:sz w:val="22"/>
        </w:rPr>
      </w:pPr>
      <w:r>
        <w:rPr>
          <w:sz w:val="22"/>
        </w:rPr>
        <w:t xml:space="preserve">Pentru fiecare dintre noile proprietăți au fost </w:t>
      </w:r>
      <w:proofErr w:type="spellStart"/>
      <w:r>
        <w:rPr>
          <w:sz w:val="22"/>
        </w:rPr>
        <w:t>adaugate</w:t>
      </w:r>
      <w:proofErr w:type="spellEnd"/>
      <w:r>
        <w:rPr>
          <w:sz w:val="22"/>
        </w:rPr>
        <w:t xml:space="preserve"> câmpuri de </w:t>
      </w:r>
      <w:proofErr w:type="spellStart"/>
      <w:r>
        <w:rPr>
          <w:sz w:val="22"/>
        </w:rPr>
        <w:t>Helptext</w:t>
      </w:r>
      <w:proofErr w:type="spellEnd"/>
      <w:r>
        <w:rPr>
          <w:sz w:val="22"/>
        </w:rPr>
        <w:t xml:space="preserve"> pentru a explica </w:t>
      </w:r>
      <w:proofErr w:type="spellStart"/>
      <w:r>
        <w:rPr>
          <w:sz w:val="22"/>
        </w:rPr>
        <w:t>functionalitatea</w:t>
      </w:r>
      <w:proofErr w:type="spellEnd"/>
      <w:r>
        <w:rPr>
          <w:sz w:val="22"/>
        </w:rPr>
        <w:t xml:space="preserve"> acestora.</w:t>
      </w:r>
    </w:p>
    <w:p w14:paraId="000003B4" w14:textId="77777777" w:rsidR="00D656D1" w:rsidRDefault="00000000">
      <w:pPr>
        <w:pStyle w:val="Titlu6"/>
        <w:numPr>
          <w:ilvl w:val="4"/>
          <w:numId w:val="22"/>
        </w:numPr>
        <w:spacing w:before="320" w:after="80" w:line="276" w:lineRule="auto"/>
        <w:ind w:left="0" w:hanging="2"/>
        <w:jc w:val="left"/>
      </w:pPr>
      <w:bookmarkStart w:id="158" w:name="_heading=h.r5cxwmn4hyo" w:colFirst="0" w:colLast="0"/>
      <w:bookmarkEnd w:id="158"/>
      <w:proofErr w:type="spellStart"/>
      <w:r>
        <w:t>ModbusMaster</w:t>
      </w:r>
      <w:proofErr w:type="spellEnd"/>
    </w:p>
    <w:p w14:paraId="000003B5" w14:textId="77777777" w:rsidR="00D656D1" w:rsidRDefault="00D656D1">
      <w:pPr>
        <w:spacing w:before="0" w:after="0" w:line="276" w:lineRule="auto"/>
        <w:ind w:left="0" w:hanging="2"/>
        <w:jc w:val="left"/>
        <w:rPr>
          <w:sz w:val="22"/>
        </w:rPr>
      </w:pPr>
    </w:p>
    <w:p w14:paraId="000003B6" w14:textId="77777777" w:rsidR="00D656D1" w:rsidRDefault="00000000">
      <w:pPr>
        <w:numPr>
          <w:ilvl w:val="0"/>
          <w:numId w:val="5"/>
        </w:numPr>
        <w:spacing w:before="0" w:after="0" w:line="276" w:lineRule="auto"/>
        <w:ind w:left="0" w:hanging="2"/>
        <w:jc w:val="left"/>
        <w:rPr>
          <w:sz w:val="22"/>
        </w:rPr>
      </w:pPr>
      <w:r>
        <w:rPr>
          <w:sz w:val="22"/>
        </w:rPr>
        <w:t>Următoarele proprietăți de echipament au fost scoase:</w:t>
      </w:r>
    </w:p>
    <w:p w14:paraId="000003B7" w14:textId="77777777" w:rsidR="00D656D1" w:rsidRDefault="00D656D1">
      <w:pPr>
        <w:spacing w:before="0" w:after="0" w:line="276" w:lineRule="auto"/>
        <w:ind w:left="0" w:hanging="2"/>
        <w:jc w:val="left"/>
        <w:rPr>
          <w:sz w:val="22"/>
        </w:rPr>
      </w:pPr>
    </w:p>
    <w:p w14:paraId="000003B8" w14:textId="77777777" w:rsidR="00D656D1" w:rsidRDefault="00000000">
      <w:pPr>
        <w:numPr>
          <w:ilvl w:val="1"/>
          <w:numId w:val="5"/>
        </w:numPr>
        <w:spacing w:before="0" w:after="0" w:line="276" w:lineRule="auto"/>
        <w:ind w:left="0" w:hanging="2"/>
        <w:jc w:val="left"/>
        <w:rPr>
          <w:sz w:val="22"/>
        </w:rPr>
      </w:pPr>
      <w:proofErr w:type="spellStart"/>
      <w:r>
        <w:rPr>
          <w:sz w:val="22"/>
        </w:rPr>
        <w:t>ProcessRestartTimeout</w:t>
      </w:r>
      <w:proofErr w:type="spellEnd"/>
    </w:p>
    <w:p w14:paraId="000003B9" w14:textId="77777777" w:rsidR="00D656D1" w:rsidRDefault="00000000">
      <w:pPr>
        <w:numPr>
          <w:ilvl w:val="1"/>
          <w:numId w:val="5"/>
        </w:numPr>
        <w:spacing w:before="0" w:after="0" w:line="276" w:lineRule="auto"/>
        <w:ind w:left="0" w:hanging="2"/>
        <w:jc w:val="left"/>
        <w:rPr>
          <w:sz w:val="22"/>
        </w:rPr>
      </w:pPr>
      <w:proofErr w:type="spellStart"/>
      <w:r>
        <w:rPr>
          <w:sz w:val="22"/>
        </w:rPr>
        <w:t>ValidityTimeout</w:t>
      </w:r>
      <w:proofErr w:type="spellEnd"/>
    </w:p>
    <w:p w14:paraId="000003BA" w14:textId="77777777" w:rsidR="00D656D1" w:rsidRDefault="00D656D1">
      <w:pPr>
        <w:spacing w:before="0" w:after="0" w:line="276" w:lineRule="auto"/>
        <w:ind w:left="0" w:hanging="2"/>
        <w:jc w:val="left"/>
        <w:rPr>
          <w:sz w:val="22"/>
        </w:rPr>
      </w:pPr>
    </w:p>
    <w:p w14:paraId="000003BB" w14:textId="77777777" w:rsidR="00D656D1" w:rsidRDefault="00000000">
      <w:pPr>
        <w:numPr>
          <w:ilvl w:val="0"/>
          <w:numId w:val="5"/>
        </w:numPr>
        <w:spacing w:before="0" w:after="0" w:line="276" w:lineRule="auto"/>
        <w:ind w:left="0" w:hanging="2"/>
        <w:jc w:val="left"/>
        <w:rPr>
          <w:sz w:val="22"/>
        </w:rPr>
      </w:pPr>
      <w:r>
        <w:rPr>
          <w:sz w:val="22"/>
        </w:rPr>
        <w:t>Următoarele proprietăți de puncte au fost scoase:</w:t>
      </w:r>
    </w:p>
    <w:p w14:paraId="000003BC" w14:textId="77777777" w:rsidR="00D656D1" w:rsidRDefault="00D656D1">
      <w:pPr>
        <w:spacing w:before="0" w:after="0" w:line="276" w:lineRule="auto"/>
        <w:ind w:left="0" w:hanging="2"/>
        <w:jc w:val="left"/>
        <w:rPr>
          <w:sz w:val="22"/>
        </w:rPr>
      </w:pPr>
    </w:p>
    <w:p w14:paraId="000003BD" w14:textId="77777777" w:rsidR="00D656D1" w:rsidRDefault="00000000">
      <w:pPr>
        <w:numPr>
          <w:ilvl w:val="1"/>
          <w:numId w:val="5"/>
        </w:numPr>
        <w:spacing w:before="0" w:after="0" w:line="276" w:lineRule="auto"/>
        <w:ind w:left="0" w:hanging="2"/>
        <w:jc w:val="left"/>
        <w:rPr>
          <w:sz w:val="22"/>
        </w:rPr>
      </w:pPr>
      <w:proofErr w:type="spellStart"/>
      <w:r>
        <w:rPr>
          <w:sz w:val="22"/>
        </w:rPr>
        <w:t>DefaultValue</w:t>
      </w:r>
      <w:proofErr w:type="spellEnd"/>
    </w:p>
    <w:p w14:paraId="000003BE" w14:textId="77777777" w:rsidR="00D656D1" w:rsidRDefault="00000000">
      <w:pPr>
        <w:numPr>
          <w:ilvl w:val="1"/>
          <w:numId w:val="5"/>
        </w:numPr>
        <w:spacing w:before="0" w:after="0" w:line="276" w:lineRule="auto"/>
        <w:ind w:left="0" w:hanging="2"/>
        <w:jc w:val="left"/>
        <w:rPr>
          <w:sz w:val="22"/>
        </w:rPr>
      </w:pPr>
      <w:proofErr w:type="spellStart"/>
      <w:r>
        <w:rPr>
          <w:sz w:val="22"/>
        </w:rPr>
        <w:t>WordCount</w:t>
      </w:r>
      <w:proofErr w:type="spellEnd"/>
      <w:r>
        <w:rPr>
          <w:sz w:val="22"/>
        </w:rPr>
        <w:t>, doar posibilitatea de a lua valoare 4.</w:t>
      </w:r>
    </w:p>
    <w:p w14:paraId="000003BF" w14:textId="77777777" w:rsidR="00D656D1" w:rsidRDefault="00D656D1">
      <w:pPr>
        <w:spacing w:before="0" w:after="0" w:line="276" w:lineRule="auto"/>
        <w:ind w:left="0" w:hanging="2"/>
        <w:jc w:val="left"/>
        <w:rPr>
          <w:sz w:val="22"/>
        </w:rPr>
      </w:pPr>
    </w:p>
    <w:p w14:paraId="000003C0" w14:textId="77777777" w:rsidR="00D656D1" w:rsidRDefault="00000000">
      <w:pPr>
        <w:numPr>
          <w:ilvl w:val="0"/>
          <w:numId w:val="18"/>
        </w:numPr>
        <w:spacing w:before="0" w:after="0" w:line="276" w:lineRule="auto"/>
        <w:ind w:left="0" w:hanging="2"/>
        <w:jc w:val="left"/>
        <w:rPr>
          <w:sz w:val="22"/>
        </w:rPr>
      </w:pPr>
      <w:r>
        <w:rPr>
          <w:sz w:val="22"/>
        </w:rPr>
        <w:t xml:space="preserve">Următoarele proprietăți de echipament au fost </w:t>
      </w:r>
      <w:proofErr w:type="spellStart"/>
      <w:r>
        <w:rPr>
          <w:sz w:val="22"/>
        </w:rPr>
        <w:t>adaugate</w:t>
      </w:r>
      <w:proofErr w:type="spellEnd"/>
      <w:r>
        <w:rPr>
          <w:sz w:val="22"/>
        </w:rPr>
        <w:t>::</w:t>
      </w:r>
    </w:p>
    <w:p w14:paraId="000003C1" w14:textId="77777777" w:rsidR="00D656D1" w:rsidRDefault="00D656D1">
      <w:pPr>
        <w:spacing w:before="0" w:after="0" w:line="276" w:lineRule="auto"/>
        <w:ind w:left="0" w:hanging="2"/>
        <w:jc w:val="left"/>
        <w:rPr>
          <w:sz w:val="22"/>
        </w:rPr>
      </w:pPr>
    </w:p>
    <w:p w14:paraId="000003C2" w14:textId="77777777" w:rsidR="00D656D1" w:rsidRDefault="00000000">
      <w:pPr>
        <w:numPr>
          <w:ilvl w:val="0"/>
          <w:numId w:val="3"/>
        </w:numPr>
        <w:spacing w:before="0" w:after="0" w:line="276" w:lineRule="auto"/>
        <w:ind w:left="0" w:hanging="2"/>
        <w:jc w:val="left"/>
        <w:rPr>
          <w:sz w:val="22"/>
        </w:rPr>
      </w:pPr>
      <w:proofErr w:type="spellStart"/>
      <w:r>
        <w:rPr>
          <w:sz w:val="22"/>
        </w:rPr>
        <w:t>MaxRequestRetries</w:t>
      </w:r>
      <w:proofErr w:type="spellEnd"/>
    </w:p>
    <w:p w14:paraId="000003C3" w14:textId="77777777" w:rsidR="00D656D1" w:rsidRDefault="00D656D1">
      <w:pPr>
        <w:spacing w:before="0" w:after="0" w:line="276" w:lineRule="auto"/>
        <w:ind w:left="0" w:hanging="2"/>
        <w:jc w:val="left"/>
        <w:rPr>
          <w:sz w:val="22"/>
        </w:rPr>
      </w:pPr>
    </w:p>
    <w:p w14:paraId="000003C4" w14:textId="77777777" w:rsidR="00D656D1" w:rsidRDefault="00000000">
      <w:pPr>
        <w:pStyle w:val="Titlu6"/>
        <w:numPr>
          <w:ilvl w:val="4"/>
          <w:numId w:val="22"/>
        </w:numPr>
        <w:spacing w:before="320" w:after="80" w:line="276" w:lineRule="auto"/>
        <w:ind w:left="0" w:hanging="2"/>
        <w:jc w:val="left"/>
      </w:pPr>
      <w:bookmarkStart w:id="159" w:name="_heading=h.3gn8xtuc33ql" w:colFirst="0" w:colLast="0"/>
      <w:bookmarkEnd w:id="159"/>
      <w:r>
        <w:t>DNP3Master</w:t>
      </w:r>
    </w:p>
    <w:p w14:paraId="000003C5" w14:textId="77777777" w:rsidR="00D656D1" w:rsidRDefault="00D656D1">
      <w:pPr>
        <w:spacing w:before="0" w:after="0" w:line="276" w:lineRule="auto"/>
        <w:ind w:left="0" w:hanging="2"/>
        <w:jc w:val="left"/>
        <w:rPr>
          <w:sz w:val="22"/>
        </w:rPr>
      </w:pPr>
    </w:p>
    <w:p w14:paraId="000003C6" w14:textId="77777777" w:rsidR="00D656D1" w:rsidRDefault="00000000">
      <w:pPr>
        <w:numPr>
          <w:ilvl w:val="0"/>
          <w:numId w:val="18"/>
        </w:numPr>
        <w:spacing w:before="0" w:after="0" w:line="276" w:lineRule="auto"/>
        <w:ind w:left="0" w:hanging="2"/>
        <w:jc w:val="left"/>
        <w:rPr>
          <w:sz w:val="22"/>
        </w:rPr>
      </w:pPr>
      <w:r>
        <w:rPr>
          <w:sz w:val="22"/>
        </w:rPr>
        <w:t xml:space="preserve">Următoarele proprietăți de echipament au fost </w:t>
      </w:r>
      <w:proofErr w:type="spellStart"/>
      <w:r>
        <w:rPr>
          <w:sz w:val="22"/>
        </w:rPr>
        <w:t>adaugate</w:t>
      </w:r>
      <w:proofErr w:type="spellEnd"/>
      <w:r>
        <w:rPr>
          <w:sz w:val="22"/>
        </w:rPr>
        <w:t>::</w:t>
      </w:r>
    </w:p>
    <w:p w14:paraId="000003C7" w14:textId="77777777" w:rsidR="00D656D1" w:rsidRDefault="00D656D1">
      <w:pPr>
        <w:spacing w:before="0" w:after="0" w:line="276" w:lineRule="auto"/>
        <w:ind w:left="0" w:hanging="2"/>
        <w:jc w:val="left"/>
        <w:rPr>
          <w:sz w:val="22"/>
        </w:rPr>
      </w:pPr>
    </w:p>
    <w:p w14:paraId="000003C8" w14:textId="77777777" w:rsidR="00D656D1" w:rsidRDefault="00000000">
      <w:pPr>
        <w:numPr>
          <w:ilvl w:val="0"/>
          <w:numId w:val="3"/>
        </w:numPr>
        <w:spacing w:before="0" w:after="0" w:line="276" w:lineRule="auto"/>
        <w:ind w:left="0" w:hanging="2"/>
        <w:jc w:val="left"/>
        <w:rPr>
          <w:sz w:val="22"/>
        </w:rPr>
      </w:pPr>
      <w:proofErr w:type="spellStart"/>
      <w:r>
        <w:rPr>
          <w:sz w:val="22"/>
        </w:rPr>
        <w:t>ChannelResponseTimeout</w:t>
      </w:r>
      <w:proofErr w:type="spellEnd"/>
    </w:p>
    <w:p w14:paraId="000003C9" w14:textId="77777777" w:rsidR="00D656D1" w:rsidRDefault="00000000">
      <w:pPr>
        <w:numPr>
          <w:ilvl w:val="0"/>
          <w:numId w:val="3"/>
        </w:numPr>
        <w:spacing w:before="0" w:after="0" w:line="276" w:lineRule="auto"/>
        <w:ind w:left="0" w:hanging="2"/>
        <w:jc w:val="left"/>
        <w:rPr>
          <w:sz w:val="22"/>
        </w:rPr>
      </w:pPr>
      <w:proofErr w:type="spellStart"/>
      <w:r>
        <w:rPr>
          <w:sz w:val="22"/>
        </w:rPr>
        <w:t>LinkConfirmTimeout</w:t>
      </w:r>
      <w:proofErr w:type="spellEnd"/>
    </w:p>
    <w:p w14:paraId="000003CA" w14:textId="77777777" w:rsidR="00D656D1" w:rsidRDefault="00000000">
      <w:pPr>
        <w:numPr>
          <w:ilvl w:val="0"/>
          <w:numId w:val="3"/>
        </w:numPr>
        <w:spacing w:before="0" w:after="0" w:line="276" w:lineRule="auto"/>
        <w:ind w:left="0" w:hanging="2"/>
        <w:jc w:val="left"/>
        <w:rPr>
          <w:sz w:val="22"/>
        </w:rPr>
      </w:pPr>
      <w:proofErr w:type="spellStart"/>
      <w:r>
        <w:rPr>
          <w:sz w:val="22"/>
        </w:rPr>
        <w:t>LinkConfirmMode</w:t>
      </w:r>
      <w:proofErr w:type="spellEnd"/>
    </w:p>
    <w:p w14:paraId="000003CB" w14:textId="77777777" w:rsidR="00D656D1" w:rsidRDefault="00000000">
      <w:pPr>
        <w:numPr>
          <w:ilvl w:val="0"/>
          <w:numId w:val="3"/>
        </w:numPr>
        <w:spacing w:before="0" w:after="0" w:line="276" w:lineRule="auto"/>
        <w:ind w:left="0" w:hanging="2"/>
        <w:jc w:val="left"/>
        <w:rPr>
          <w:sz w:val="22"/>
        </w:rPr>
      </w:pPr>
      <w:proofErr w:type="spellStart"/>
      <w:r>
        <w:rPr>
          <w:sz w:val="22"/>
        </w:rPr>
        <w:t>MaxRequestRetries</w:t>
      </w:r>
      <w:proofErr w:type="spellEnd"/>
    </w:p>
    <w:p w14:paraId="000003CC" w14:textId="77777777" w:rsidR="00D656D1" w:rsidRDefault="00000000">
      <w:pPr>
        <w:numPr>
          <w:ilvl w:val="0"/>
          <w:numId w:val="3"/>
        </w:numPr>
        <w:spacing w:before="0" w:after="0" w:line="276" w:lineRule="auto"/>
        <w:ind w:left="0" w:hanging="2"/>
        <w:jc w:val="left"/>
        <w:rPr>
          <w:sz w:val="22"/>
        </w:rPr>
      </w:pPr>
      <w:proofErr w:type="spellStart"/>
      <w:r>
        <w:rPr>
          <w:sz w:val="22"/>
        </w:rPr>
        <w:t>ClockSyncInterval</w:t>
      </w:r>
      <w:proofErr w:type="spellEnd"/>
    </w:p>
    <w:p w14:paraId="000003CD" w14:textId="77777777" w:rsidR="00D656D1" w:rsidRDefault="00000000">
      <w:pPr>
        <w:numPr>
          <w:ilvl w:val="0"/>
          <w:numId w:val="10"/>
        </w:numPr>
        <w:spacing w:before="0" w:after="0" w:line="276" w:lineRule="auto"/>
        <w:ind w:left="0" w:hanging="2"/>
        <w:jc w:val="left"/>
        <w:rPr>
          <w:sz w:val="22"/>
        </w:rPr>
      </w:pPr>
      <w:r>
        <w:rPr>
          <w:sz w:val="22"/>
        </w:rPr>
        <w:t xml:space="preserve">Următoarele proprietăți de puncte au fost </w:t>
      </w:r>
      <w:proofErr w:type="spellStart"/>
      <w:r>
        <w:rPr>
          <w:sz w:val="22"/>
        </w:rPr>
        <w:t>adaugate</w:t>
      </w:r>
      <w:proofErr w:type="spellEnd"/>
      <w:r>
        <w:rPr>
          <w:sz w:val="22"/>
        </w:rPr>
        <w:t>:</w:t>
      </w:r>
    </w:p>
    <w:p w14:paraId="000003CE" w14:textId="77777777" w:rsidR="00D656D1" w:rsidRDefault="00000000">
      <w:pPr>
        <w:numPr>
          <w:ilvl w:val="0"/>
          <w:numId w:val="25"/>
        </w:numPr>
        <w:spacing w:before="0" w:after="0" w:line="276" w:lineRule="auto"/>
        <w:ind w:left="0" w:hanging="2"/>
        <w:jc w:val="left"/>
        <w:rPr>
          <w:sz w:val="22"/>
        </w:rPr>
      </w:pPr>
      <w:r>
        <w:rPr>
          <w:sz w:val="22"/>
        </w:rPr>
        <w:t>Mode</w:t>
      </w:r>
    </w:p>
    <w:p w14:paraId="000003CF" w14:textId="77777777" w:rsidR="00D656D1" w:rsidRDefault="00000000">
      <w:pPr>
        <w:numPr>
          <w:ilvl w:val="0"/>
          <w:numId w:val="5"/>
        </w:numPr>
        <w:spacing w:before="0" w:after="0" w:line="276" w:lineRule="auto"/>
        <w:ind w:left="0" w:hanging="2"/>
        <w:jc w:val="left"/>
        <w:rPr>
          <w:sz w:val="22"/>
        </w:rPr>
      </w:pPr>
      <w:r>
        <w:rPr>
          <w:sz w:val="22"/>
        </w:rPr>
        <w:t xml:space="preserve">Următoarele valori </w:t>
      </w:r>
      <w:proofErr w:type="spellStart"/>
      <w:r>
        <w:rPr>
          <w:sz w:val="22"/>
        </w:rPr>
        <w:t>default</w:t>
      </w:r>
      <w:proofErr w:type="spellEnd"/>
      <w:r>
        <w:rPr>
          <w:sz w:val="22"/>
        </w:rPr>
        <w:t xml:space="preserve"> au fost schimbate:</w:t>
      </w:r>
    </w:p>
    <w:p w14:paraId="000003D0" w14:textId="77777777" w:rsidR="00D656D1" w:rsidRDefault="00000000">
      <w:pPr>
        <w:numPr>
          <w:ilvl w:val="1"/>
          <w:numId w:val="5"/>
        </w:numPr>
        <w:spacing w:before="0" w:after="0" w:line="276" w:lineRule="auto"/>
        <w:ind w:left="0" w:hanging="2"/>
        <w:jc w:val="left"/>
        <w:rPr>
          <w:sz w:val="22"/>
        </w:rPr>
      </w:pPr>
      <w:proofErr w:type="spellStart"/>
      <w:r>
        <w:rPr>
          <w:sz w:val="22"/>
        </w:rPr>
        <w:t>LinkStatusInterval</w:t>
      </w:r>
      <w:proofErr w:type="spellEnd"/>
      <w:r>
        <w:rPr>
          <w:sz w:val="22"/>
        </w:rPr>
        <w:t xml:space="preserve"> [setat la 10000]</w:t>
      </w:r>
    </w:p>
    <w:p w14:paraId="000003D1" w14:textId="77777777" w:rsidR="00D656D1" w:rsidRDefault="00D656D1">
      <w:pPr>
        <w:spacing w:before="0" w:after="0" w:line="276" w:lineRule="auto"/>
        <w:ind w:left="0" w:hanging="2"/>
        <w:jc w:val="left"/>
        <w:rPr>
          <w:sz w:val="22"/>
        </w:rPr>
      </w:pPr>
    </w:p>
    <w:p w14:paraId="000003D2" w14:textId="77777777" w:rsidR="00D656D1" w:rsidRDefault="00000000">
      <w:pPr>
        <w:pStyle w:val="Titlu6"/>
        <w:numPr>
          <w:ilvl w:val="4"/>
          <w:numId w:val="22"/>
        </w:numPr>
        <w:spacing w:before="320" w:after="80" w:line="276" w:lineRule="auto"/>
        <w:ind w:left="0" w:hanging="2"/>
        <w:jc w:val="left"/>
      </w:pPr>
      <w:bookmarkStart w:id="160" w:name="_heading=h.6ds83e7xqmkf" w:colFirst="0" w:colLast="0"/>
      <w:bookmarkEnd w:id="160"/>
      <w:r>
        <w:lastRenderedPageBreak/>
        <w:t>IEC61850</w:t>
      </w:r>
    </w:p>
    <w:p w14:paraId="000003D3" w14:textId="77777777" w:rsidR="00D656D1" w:rsidRDefault="00D656D1">
      <w:pPr>
        <w:spacing w:before="0" w:after="0" w:line="276" w:lineRule="auto"/>
        <w:ind w:left="0" w:hanging="2"/>
        <w:jc w:val="left"/>
        <w:rPr>
          <w:sz w:val="22"/>
        </w:rPr>
      </w:pPr>
    </w:p>
    <w:p w14:paraId="000003D4" w14:textId="77777777" w:rsidR="00D656D1" w:rsidRDefault="00000000">
      <w:pPr>
        <w:numPr>
          <w:ilvl w:val="0"/>
          <w:numId w:val="5"/>
        </w:numPr>
        <w:spacing w:before="0" w:after="0" w:line="276" w:lineRule="auto"/>
        <w:ind w:left="0" w:hanging="2"/>
        <w:jc w:val="left"/>
        <w:rPr>
          <w:sz w:val="22"/>
        </w:rPr>
      </w:pPr>
      <w:r>
        <w:rPr>
          <w:sz w:val="22"/>
        </w:rPr>
        <w:t>Următoarele proprietăți de echipament au fost scoase:</w:t>
      </w:r>
    </w:p>
    <w:p w14:paraId="000003D5" w14:textId="77777777" w:rsidR="00D656D1" w:rsidRDefault="00D656D1">
      <w:pPr>
        <w:spacing w:before="0" w:after="0" w:line="276" w:lineRule="auto"/>
        <w:ind w:left="0" w:hanging="2"/>
        <w:jc w:val="left"/>
        <w:rPr>
          <w:sz w:val="22"/>
        </w:rPr>
      </w:pPr>
    </w:p>
    <w:p w14:paraId="000003D6" w14:textId="77777777" w:rsidR="00D656D1" w:rsidRDefault="00000000">
      <w:pPr>
        <w:numPr>
          <w:ilvl w:val="1"/>
          <w:numId w:val="5"/>
        </w:numPr>
        <w:spacing w:before="0" w:after="0" w:line="276" w:lineRule="auto"/>
        <w:ind w:left="0" w:hanging="2"/>
        <w:jc w:val="left"/>
        <w:rPr>
          <w:sz w:val="22"/>
        </w:rPr>
      </w:pPr>
      <w:proofErr w:type="spellStart"/>
      <w:r>
        <w:rPr>
          <w:sz w:val="22"/>
        </w:rPr>
        <w:t>Path</w:t>
      </w:r>
      <w:proofErr w:type="spellEnd"/>
    </w:p>
    <w:p w14:paraId="000003D7" w14:textId="77777777" w:rsidR="00D656D1" w:rsidRDefault="00000000">
      <w:pPr>
        <w:numPr>
          <w:ilvl w:val="1"/>
          <w:numId w:val="5"/>
        </w:numPr>
        <w:spacing w:before="0" w:after="0" w:line="276" w:lineRule="auto"/>
        <w:ind w:left="0" w:hanging="2"/>
        <w:jc w:val="left"/>
        <w:rPr>
          <w:sz w:val="22"/>
        </w:rPr>
      </w:pPr>
      <w:proofErr w:type="spellStart"/>
      <w:r>
        <w:rPr>
          <w:sz w:val="22"/>
        </w:rPr>
        <w:t>FileLogPath</w:t>
      </w:r>
      <w:proofErr w:type="spellEnd"/>
    </w:p>
    <w:p w14:paraId="000003D8" w14:textId="77777777" w:rsidR="00D656D1" w:rsidRDefault="00D656D1">
      <w:pPr>
        <w:spacing w:before="0" w:after="0" w:line="276" w:lineRule="auto"/>
        <w:ind w:left="0" w:hanging="2"/>
        <w:jc w:val="left"/>
        <w:rPr>
          <w:sz w:val="22"/>
        </w:rPr>
      </w:pPr>
    </w:p>
    <w:p w14:paraId="000003D9" w14:textId="77777777" w:rsidR="00D656D1" w:rsidRDefault="00000000">
      <w:pPr>
        <w:numPr>
          <w:ilvl w:val="0"/>
          <w:numId w:val="5"/>
        </w:numPr>
        <w:spacing w:before="0" w:after="0" w:line="276" w:lineRule="auto"/>
        <w:ind w:left="0" w:hanging="2"/>
        <w:jc w:val="left"/>
        <w:rPr>
          <w:sz w:val="22"/>
        </w:rPr>
      </w:pPr>
      <w:r>
        <w:rPr>
          <w:sz w:val="22"/>
        </w:rPr>
        <w:t xml:space="preserve">Următoarele valori </w:t>
      </w:r>
      <w:proofErr w:type="spellStart"/>
      <w:r>
        <w:rPr>
          <w:sz w:val="22"/>
        </w:rPr>
        <w:t>default</w:t>
      </w:r>
      <w:proofErr w:type="spellEnd"/>
      <w:r>
        <w:rPr>
          <w:sz w:val="22"/>
        </w:rPr>
        <w:t xml:space="preserve"> au fost schimbate:</w:t>
      </w:r>
    </w:p>
    <w:p w14:paraId="000003DA" w14:textId="77777777" w:rsidR="00D656D1" w:rsidRDefault="00000000">
      <w:pPr>
        <w:numPr>
          <w:ilvl w:val="1"/>
          <w:numId w:val="5"/>
        </w:numPr>
        <w:spacing w:before="0" w:after="0" w:line="276" w:lineRule="auto"/>
        <w:ind w:left="0" w:hanging="2"/>
        <w:jc w:val="left"/>
        <w:rPr>
          <w:sz w:val="22"/>
        </w:rPr>
      </w:pPr>
      <w:r>
        <w:rPr>
          <w:sz w:val="22"/>
        </w:rPr>
        <w:t>PSEL [setat la 00000001]</w:t>
      </w:r>
    </w:p>
    <w:p w14:paraId="000003DB" w14:textId="77777777" w:rsidR="00D656D1" w:rsidRDefault="00000000">
      <w:pPr>
        <w:numPr>
          <w:ilvl w:val="1"/>
          <w:numId w:val="5"/>
        </w:numPr>
        <w:spacing w:before="0" w:after="0" w:line="276" w:lineRule="auto"/>
        <w:ind w:left="0" w:hanging="2"/>
        <w:jc w:val="left"/>
        <w:rPr>
          <w:sz w:val="22"/>
        </w:rPr>
      </w:pPr>
      <w:r>
        <w:rPr>
          <w:sz w:val="22"/>
        </w:rPr>
        <w:t>SSEL [setat la 0001]</w:t>
      </w:r>
    </w:p>
    <w:p w14:paraId="000003DC" w14:textId="77777777" w:rsidR="00D656D1" w:rsidRDefault="00000000">
      <w:pPr>
        <w:numPr>
          <w:ilvl w:val="1"/>
          <w:numId w:val="5"/>
        </w:numPr>
        <w:spacing w:before="0" w:after="0" w:line="276" w:lineRule="auto"/>
        <w:ind w:left="0" w:hanging="2"/>
        <w:jc w:val="left"/>
        <w:rPr>
          <w:sz w:val="22"/>
        </w:rPr>
      </w:pPr>
      <w:r>
        <w:rPr>
          <w:sz w:val="22"/>
        </w:rPr>
        <w:t>TSEL [setat la 0001]</w:t>
      </w:r>
    </w:p>
    <w:p w14:paraId="000003DD" w14:textId="77777777" w:rsidR="00D656D1" w:rsidRDefault="00D656D1">
      <w:pPr>
        <w:spacing w:before="0" w:after="0" w:line="276" w:lineRule="auto"/>
        <w:ind w:left="0" w:hanging="2"/>
        <w:jc w:val="left"/>
        <w:rPr>
          <w:sz w:val="22"/>
        </w:rPr>
      </w:pPr>
    </w:p>
    <w:p w14:paraId="000003DE" w14:textId="77777777" w:rsidR="00D656D1" w:rsidRDefault="00D656D1">
      <w:pPr>
        <w:spacing w:before="0" w:after="0" w:line="276" w:lineRule="auto"/>
        <w:ind w:left="0" w:hanging="2"/>
        <w:jc w:val="left"/>
        <w:rPr>
          <w:sz w:val="22"/>
        </w:rPr>
      </w:pPr>
    </w:p>
    <w:p w14:paraId="000003DF" w14:textId="77777777" w:rsidR="00D656D1" w:rsidRDefault="00000000">
      <w:pPr>
        <w:pStyle w:val="Titlu6"/>
        <w:numPr>
          <w:ilvl w:val="4"/>
          <w:numId w:val="22"/>
        </w:numPr>
        <w:spacing w:before="320" w:after="80" w:line="276" w:lineRule="auto"/>
        <w:ind w:left="0" w:hanging="2"/>
        <w:jc w:val="left"/>
      </w:pPr>
      <w:bookmarkStart w:id="161" w:name="_heading=h.uaw2qcifoyex" w:colFirst="0" w:colLast="0"/>
      <w:bookmarkEnd w:id="161"/>
      <w:r>
        <w:t>IEC104Slave</w:t>
      </w:r>
    </w:p>
    <w:p w14:paraId="000003E0" w14:textId="77777777" w:rsidR="00D656D1" w:rsidRDefault="00D656D1">
      <w:pPr>
        <w:spacing w:before="0" w:after="0" w:line="276" w:lineRule="auto"/>
        <w:ind w:left="0" w:hanging="2"/>
        <w:jc w:val="left"/>
        <w:rPr>
          <w:sz w:val="22"/>
        </w:rPr>
      </w:pPr>
    </w:p>
    <w:p w14:paraId="000003E1" w14:textId="77777777" w:rsidR="00D656D1" w:rsidRDefault="00000000">
      <w:pPr>
        <w:numPr>
          <w:ilvl w:val="0"/>
          <w:numId w:val="5"/>
        </w:numPr>
        <w:spacing w:before="0" w:after="0" w:line="276" w:lineRule="auto"/>
        <w:ind w:left="0" w:hanging="2"/>
        <w:jc w:val="left"/>
        <w:rPr>
          <w:sz w:val="22"/>
        </w:rPr>
      </w:pPr>
      <w:r>
        <w:rPr>
          <w:sz w:val="22"/>
        </w:rPr>
        <w:t>Următoarele proprietăți de echipament au fost scoase:</w:t>
      </w:r>
    </w:p>
    <w:p w14:paraId="000003E2" w14:textId="77777777" w:rsidR="00D656D1" w:rsidRDefault="00D656D1">
      <w:pPr>
        <w:spacing w:before="0" w:after="0" w:line="276" w:lineRule="auto"/>
        <w:ind w:left="0" w:hanging="2"/>
        <w:jc w:val="left"/>
        <w:rPr>
          <w:sz w:val="22"/>
        </w:rPr>
      </w:pPr>
    </w:p>
    <w:p w14:paraId="000003E3" w14:textId="77777777" w:rsidR="00D656D1" w:rsidRDefault="00000000">
      <w:pPr>
        <w:numPr>
          <w:ilvl w:val="1"/>
          <w:numId w:val="5"/>
        </w:numPr>
        <w:spacing w:before="0" w:after="0" w:line="276" w:lineRule="auto"/>
        <w:ind w:left="0" w:hanging="2"/>
        <w:jc w:val="left"/>
        <w:rPr>
          <w:sz w:val="22"/>
        </w:rPr>
      </w:pPr>
      <w:proofErr w:type="spellStart"/>
      <w:r>
        <w:rPr>
          <w:sz w:val="22"/>
        </w:rPr>
        <w:t>FileLogPath</w:t>
      </w:r>
      <w:proofErr w:type="spellEnd"/>
    </w:p>
    <w:p w14:paraId="000003E4" w14:textId="77777777" w:rsidR="00D656D1" w:rsidRDefault="00000000">
      <w:pPr>
        <w:numPr>
          <w:ilvl w:val="1"/>
          <w:numId w:val="5"/>
        </w:numPr>
        <w:spacing w:before="0" w:after="0" w:line="276" w:lineRule="auto"/>
        <w:ind w:left="0" w:hanging="2"/>
        <w:jc w:val="left"/>
        <w:rPr>
          <w:sz w:val="22"/>
        </w:rPr>
      </w:pPr>
      <w:proofErr w:type="spellStart"/>
      <w:r>
        <w:rPr>
          <w:sz w:val="22"/>
        </w:rPr>
        <w:t>MonitoredPath</w:t>
      </w:r>
      <w:proofErr w:type="spellEnd"/>
    </w:p>
    <w:p w14:paraId="000003E5" w14:textId="77777777" w:rsidR="00D656D1" w:rsidRDefault="00D656D1">
      <w:pPr>
        <w:spacing w:before="0" w:after="0" w:line="276" w:lineRule="auto"/>
        <w:ind w:left="0" w:hanging="2"/>
        <w:jc w:val="left"/>
        <w:rPr>
          <w:sz w:val="22"/>
        </w:rPr>
      </w:pPr>
    </w:p>
    <w:p w14:paraId="000003E6" w14:textId="77777777" w:rsidR="00D656D1" w:rsidRDefault="00D656D1">
      <w:pPr>
        <w:spacing w:before="0" w:after="0" w:line="276" w:lineRule="auto"/>
        <w:ind w:left="0" w:hanging="2"/>
        <w:jc w:val="left"/>
        <w:rPr>
          <w:sz w:val="22"/>
        </w:rPr>
      </w:pPr>
    </w:p>
    <w:p w14:paraId="000003E7" w14:textId="77777777" w:rsidR="00D656D1" w:rsidRDefault="00000000">
      <w:pPr>
        <w:numPr>
          <w:ilvl w:val="0"/>
          <w:numId w:val="5"/>
        </w:numPr>
        <w:spacing w:before="0" w:after="0" w:line="276" w:lineRule="auto"/>
        <w:ind w:left="0" w:hanging="2"/>
        <w:jc w:val="left"/>
        <w:rPr>
          <w:sz w:val="22"/>
        </w:rPr>
      </w:pPr>
      <w:r>
        <w:rPr>
          <w:sz w:val="22"/>
        </w:rPr>
        <w:t>Următoarele proprietăți de puncte au fost scoase:</w:t>
      </w:r>
    </w:p>
    <w:p w14:paraId="000003E8" w14:textId="77777777" w:rsidR="00D656D1" w:rsidRDefault="00D656D1">
      <w:pPr>
        <w:spacing w:before="0" w:after="0" w:line="276" w:lineRule="auto"/>
        <w:ind w:left="0" w:hanging="2"/>
        <w:jc w:val="left"/>
        <w:rPr>
          <w:sz w:val="22"/>
        </w:rPr>
      </w:pPr>
    </w:p>
    <w:p w14:paraId="000003E9" w14:textId="77777777" w:rsidR="00D656D1" w:rsidRDefault="00000000">
      <w:pPr>
        <w:numPr>
          <w:ilvl w:val="1"/>
          <w:numId w:val="5"/>
        </w:numPr>
        <w:spacing w:before="0" w:after="0" w:line="276" w:lineRule="auto"/>
        <w:ind w:left="0" w:hanging="2"/>
        <w:jc w:val="left"/>
        <w:rPr>
          <w:sz w:val="22"/>
        </w:rPr>
      </w:pPr>
      <w:proofErr w:type="spellStart"/>
      <w:r>
        <w:rPr>
          <w:sz w:val="22"/>
        </w:rPr>
        <w:t>DefaultValue</w:t>
      </w:r>
      <w:proofErr w:type="spellEnd"/>
    </w:p>
    <w:p w14:paraId="000003EA" w14:textId="77777777" w:rsidR="00D656D1" w:rsidRDefault="00D656D1">
      <w:pPr>
        <w:spacing w:before="0" w:after="0" w:line="276" w:lineRule="auto"/>
        <w:ind w:left="0" w:hanging="2"/>
        <w:jc w:val="left"/>
        <w:rPr>
          <w:sz w:val="22"/>
        </w:rPr>
      </w:pPr>
    </w:p>
    <w:p w14:paraId="000003EB" w14:textId="77777777" w:rsidR="00D656D1" w:rsidRDefault="00D656D1">
      <w:pPr>
        <w:spacing w:before="0" w:after="0" w:line="276" w:lineRule="auto"/>
        <w:ind w:left="0" w:hanging="2"/>
        <w:jc w:val="left"/>
        <w:rPr>
          <w:sz w:val="22"/>
        </w:rPr>
      </w:pPr>
    </w:p>
    <w:p w14:paraId="000003EC" w14:textId="77777777" w:rsidR="00D656D1" w:rsidRDefault="00000000">
      <w:pPr>
        <w:numPr>
          <w:ilvl w:val="0"/>
          <w:numId w:val="18"/>
        </w:numPr>
        <w:spacing w:before="0" w:after="0" w:line="276" w:lineRule="auto"/>
        <w:ind w:left="0" w:hanging="2"/>
        <w:jc w:val="left"/>
        <w:rPr>
          <w:sz w:val="22"/>
        </w:rPr>
      </w:pPr>
      <w:r>
        <w:rPr>
          <w:sz w:val="22"/>
        </w:rPr>
        <w:t xml:space="preserve">Următoarele proprietăți de echipament au fost </w:t>
      </w:r>
      <w:proofErr w:type="spellStart"/>
      <w:r>
        <w:rPr>
          <w:sz w:val="22"/>
        </w:rPr>
        <w:t>adaugate</w:t>
      </w:r>
      <w:proofErr w:type="spellEnd"/>
      <w:r>
        <w:rPr>
          <w:sz w:val="22"/>
        </w:rPr>
        <w:t>::</w:t>
      </w:r>
    </w:p>
    <w:p w14:paraId="000003ED" w14:textId="77777777" w:rsidR="00D656D1" w:rsidRDefault="00D656D1">
      <w:pPr>
        <w:spacing w:before="0" w:after="0" w:line="276" w:lineRule="auto"/>
        <w:ind w:left="0" w:hanging="2"/>
        <w:jc w:val="left"/>
        <w:rPr>
          <w:sz w:val="22"/>
        </w:rPr>
      </w:pPr>
    </w:p>
    <w:p w14:paraId="000003EE" w14:textId="77777777" w:rsidR="00D656D1" w:rsidRDefault="00000000">
      <w:pPr>
        <w:numPr>
          <w:ilvl w:val="0"/>
          <w:numId w:val="3"/>
        </w:numPr>
        <w:spacing w:before="0" w:after="0" w:line="276" w:lineRule="auto"/>
        <w:ind w:left="0" w:hanging="2"/>
        <w:jc w:val="left"/>
        <w:rPr>
          <w:sz w:val="22"/>
        </w:rPr>
      </w:pPr>
      <w:proofErr w:type="spellStart"/>
      <w:r>
        <w:rPr>
          <w:sz w:val="22"/>
        </w:rPr>
        <w:t>CyclicAfterFirstGI</w:t>
      </w:r>
      <w:proofErr w:type="spellEnd"/>
    </w:p>
    <w:p w14:paraId="000003EF" w14:textId="77777777" w:rsidR="00D656D1" w:rsidRDefault="00000000">
      <w:pPr>
        <w:numPr>
          <w:ilvl w:val="0"/>
          <w:numId w:val="3"/>
        </w:numPr>
        <w:spacing w:before="0" w:after="0" w:line="276" w:lineRule="auto"/>
        <w:ind w:left="0" w:hanging="2"/>
        <w:jc w:val="left"/>
        <w:rPr>
          <w:sz w:val="22"/>
        </w:rPr>
      </w:pPr>
      <w:proofErr w:type="spellStart"/>
      <w:r>
        <w:rPr>
          <w:sz w:val="22"/>
        </w:rPr>
        <w:t>FileMonitorPath</w:t>
      </w:r>
      <w:proofErr w:type="spellEnd"/>
    </w:p>
    <w:p w14:paraId="000003F0" w14:textId="77777777" w:rsidR="00D656D1" w:rsidRDefault="00000000">
      <w:pPr>
        <w:numPr>
          <w:ilvl w:val="0"/>
          <w:numId w:val="3"/>
        </w:numPr>
        <w:spacing w:before="0" w:after="0" w:line="276" w:lineRule="auto"/>
        <w:ind w:left="0" w:hanging="2"/>
        <w:jc w:val="left"/>
        <w:rPr>
          <w:sz w:val="22"/>
        </w:rPr>
      </w:pPr>
      <w:proofErr w:type="spellStart"/>
      <w:r>
        <w:rPr>
          <w:sz w:val="22"/>
        </w:rPr>
        <w:t>FilesEncoderMonitorPath</w:t>
      </w:r>
      <w:proofErr w:type="spellEnd"/>
    </w:p>
    <w:p w14:paraId="000003F1" w14:textId="77777777" w:rsidR="00D656D1" w:rsidRDefault="00D656D1">
      <w:pPr>
        <w:spacing w:before="0" w:after="0" w:line="276" w:lineRule="auto"/>
        <w:ind w:left="0" w:hanging="2"/>
        <w:jc w:val="left"/>
        <w:rPr>
          <w:sz w:val="22"/>
        </w:rPr>
      </w:pPr>
    </w:p>
    <w:p w14:paraId="000003F2" w14:textId="77777777" w:rsidR="00D656D1" w:rsidRDefault="00D656D1">
      <w:pPr>
        <w:spacing w:before="0" w:after="0" w:line="276" w:lineRule="auto"/>
        <w:ind w:left="0" w:hanging="2"/>
        <w:jc w:val="left"/>
        <w:rPr>
          <w:sz w:val="22"/>
        </w:rPr>
      </w:pPr>
    </w:p>
    <w:p w14:paraId="000003F3" w14:textId="77777777" w:rsidR="00D656D1" w:rsidRDefault="00D656D1">
      <w:pPr>
        <w:spacing w:before="0" w:after="0" w:line="276" w:lineRule="auto"/>
        <w:ind w:left="0" w:hanging="2"/>
        <w:jc w:val="left"/>
        <w:rPr>
          <w:sz w:val="22"/>
        </w:rPr>
      </w:pPr>
    </w:p>
    <w:p w14:paraId="000003F4" w14:textId="77777777" w:rsidR="00D656D1" w:rsidRDefault="00D656D1">
      <w:pPr>
        <w:spacing w:before="0" w:after="0" w:line="276" w:lineRule="auto"/>
        <w:ind w:left="0" w:hanging="2"/>
        <w:jc w:val="left"/>
        <w:rPr>
          <w:sz w:val="22"/>
        </w:rPr>
      </w:pPr>
    </w:p>
    <w:p w14:paraId="000003F5" w14:textId="77777777" w:rsidR="00D656D1" w:rsidRDefault="00000000">
      <w:pPr>
        <w:pStyle w:val="Titlu6"/>
        <w:numPr>
          <w:ilvl w:val="4"/>
          <w:numId w:val="22"/>
        </w:numPr>
        <w:spacing w:before="320" w:after="80" w:line="276" w:lineRule="auto"/>
        <w:ind w:left="0" w:hanging="2"/>
        <w:jc w:val="left"/>
      </w:pPr>
      <w:bookmarkStart w:id="162" w:name="_heading=h.nun0x06bysr9" w:colFirst="0" w:colLast="0"/>
      <w:bookmarkEnd w:id="162"/>
      <w:proofErr w:type="spellStart"/>
      <w:r>
        <w:lastRenderedPageBreak/>
        <w:t>ModbusSlave</w:t>
      </w:r>
      <w:proofErr w:type="spellEnd"/>
    </w:p>
    <w:p w14:paraId="000003F6" w14:textId="77777777" w:rsidR="00D656D1" w:rsidRDefault="00D656D1">
      <w:pPr>
        <w:spacing w:before="0" w:after="0" w:line="276" w:lineRule="auto"/>
        <w:ind w:left="0" w:hanging="2"/>
        <w:jc w:val="left"/>
        <w:rPr>
          <w:sz w:val="22"/>
        </w:rPr>
      </w:pPr>
    </w:p>
    <w:p w14:paraId="000003F7" w14:textId="77777777" w:rsidR="00D656D1" w:rsidRDefault="00000000">
      <w:pPr>
        <w:numPr>
          <w:ilvl w:val="0"/>
          <w:numId w:val="5"/>
        </w:numPr>
        <w:spacing w:before="0" w:after="0" w:line="276" w:lineRule="auto"/>
        <w:ind w:left="0" w:hanging="2"/>
        <w:jc w:val="left"/>
        <w:rPr>
          <w:sz w:val="22"/>
        </w:rPr>
      </w:pPr>
      <w:r>
        <w:rPr>
          <w:sz w:val="22"/>
        </w:rPr>
        <w:t>Următoarele proprietăți de puncte au fost scoase:</w:t>
      </w:r>
    </w:p>
    <w:p w14:paraId="000003F8" w14:textId="77777777" w:rsidR="00D656D1" w:rsidRDefault="00D656D1">
      <w:pPr>
        <w:spacing w:before="0" w:after="0" w:line="276" w:lineRule="auto"/>
        <w:ind w:left="0" w:hanging="2"/>
        <w:jc w:val="left"/>
        <w:rPr>
          <w:sz w:val="22"/>
        </w:rPr>
      </w:pPr>
    </w:p>
    <w:p w14:paraId="000003F9" w14:textId="77777777" w:rsidR="00D656D1" w:rsidRDefault="00000000">
      <w:pPr>
        <w:numPr>
          <w:ilvl w:val="1"/>
          <w:numId w:val="5"/>
        </w:numPr>
        <w:spacing w:before="0" w:after="0" w:line="276" w:lineRule="auto"/>
        <w:ind w:left="0" w:hanging="2"/>
        <w:jc w:val="left"/>
        <w:rPr>
          <w:sz w:val="22"/>
        </w:rPr>
      </w:pPr>
      <w:proofErr w:type="spellStart"/>
      <w:r>
        <w:rPr>
          <w:sz w:val="22"/>
        </w:rPr>
        <w:t>DefaultValue</w:t>
      </w:r>
      <w:proofErr w:type="spellEnd"/>
    </w:p>
    <w:p w14:paraId="000003FA" w14:textId="77777777" w:rsidR="00D656D1" w:rsidRDefault="00000000">
      <w:pPr>
        <w:numPr>
          <w:ilvl w:val="1"/>
          <w:numId w:val="5"/>
        </w:numPr>
        <w:spacing w:before="0" w:after="0" w:line="276" w:lineRule="auto"/>
        <w:ind w:left="0" w:hanging="2"/>
        <w:jc w:val="left"/>
        <w:rPr>
          <w:sz w:val="22"/>
        </w:rPr>
      </w:pPr>
      <w:proofErr w:type="spellStart"/>
      <w:r>
        <w:rPr>
          <w:sz w:val="22"/>
        </w:rPr>
        <w:t>DataType</w:t>
      </w:r>
      <w:proofErr w:type="spellEnd"/>
    </w:p>
    <w:p w14:paraId="000003FB" w14:textId="77777777" w:rsidR="00D656D1" w:rsidRDefault="00000000">
      <w:pPr>
        <w:numPr>
          <w:ilvl w:val="1"/>
          <w:numId w:val="5"/>
        </w:numPr>
        <w:spacing w:before="0" w:after="0" w:line="276" w:lineRule="auto"/>
        <w:ind w:left="0" w:hanging="2"/>
        <w:jc w:val="left"/>
        <w:rPr>
          <w:sz w:val="22"/>
        </w:rPr>
      </w:pPr>
      <w:proofErr w:type="spellStart"/>
      <w:r>
        <w:rPr>
          <w:sz w:val="22"/>
        </w:rPr>
        <w:t>MeasurementUnit</w:t>
      </w:r>
      <w:proofErr w:type="spellEnd"/>
    </w:p>
    <w:p w14:paraId="000003FC" w14:textId="77777777" w:rsidR="00D656D1" w:rsidRDefault="00D656D1">
      <w:pPr>
        <w:spacing w:before="0" w:after="0" w:line="276" w:lineRule="auto"/>
        <w:ind w:left="0" w:hanging="2"/>
        <w:jc w:val="left"/>
        <w:rPr>
          <w:sz w:val="22"/>
        </w:rPr>
      </w:pPr>
    </w:p>
    <w:p w14:paraId="000003FD" w14:textId="77777777" w:rsidR="00D656D1" w:rsidRDefault="00000000">
      <w:pPr>
        <w:pStyle w:val="Titlu6"/>
        <w:numPr>
          <w:ilvl w:val="4"/>
          <w:numId w:val="22"/>
        </w:numPr>
        <w:spacing w:before="320" w:after="80" w:line="276" w:lineRule="auto"/>
        <w:ind w:left="0" w:hanging="2"/>
        <w:jc w:val="left"/>
      </w:pPr>
      <w:bookmarkStart w:id="163" w:name="_heading=h.dno41hyylc0v" w:colFirst="0" w:colLast="0"/>
      <w:bookmarkEnd w:id="163"/>
      <w:r>
        <w:t>IEC104Master</w:t>
      </w:r>
    </w:p>
    <w:p w14:paraId="000003FE" w14:textId="77777777" w:rsidR="00D656D1" w:rsidRDefault="00D656D1">
      <w:pPr>
        <w:spacing w:before="0" w:after="0" w:line="276" w:lineRule="auto"/>
        <w:ind w:left="0" w:hanging="2"/>
        <w:jc w:val="left"/>
        <w:rPr>
          <w:sz w:val="22"/>
        </w:rPr>
      </w:pPr>
    </w:p>
    <w:p w14:paraId="000003FF" w14:textId="77777777" w:rsidR="00D656D1" w:rsidRDefault="00000000">
      <w:pPr>
        <w:numPr>
          <w:ilvl w:val="0"/>
          <w:numId w:val="5"/>
        </w:numPr>
        <w:spacing w:before="0" w:after="0" w:line="276" w:lineRule="auto"/>
        <w:ind w:left="0" w:hanging="2"/>
        <w:jc w:val="left"/>
        <w:rPr>
          <w:sz w:val="22"/>
        </w:rPr>
      </w:pPr>
      <w:r>
        <w:rPr>
          <w:sz w:val="22"/>
        </w:rPr>
        <w:t>Următoarele proprietăți de puncte au fost scoase:</w:t>
      </w:r>
    </w:p>
    <w:p w14:paraId="00000400" w14:textId="77777777" w:rsidR="00D656D1" w:rsidRDefault="00D656D1">
      <w:pPr>
        <w:spacing w:before="0" w:after="0" w:line="276" w:lineRule="auto"/>
        <w:ind w:left="0" w:hanging="2"/>
        <w:jc w:val="left"/>
        <w:rPr>
          <w:sz w:val="22"/>
        </w:rPr>
      </w:pPr>
    </w:p>
    <w:p w14:paraId="00000401" w14:textId="77777777" w:rsidR="00D656D1" w:rsidRDefault="00000000">
      <w:pPr>
        <w:numPr>
          <w:ilvl w:val="1"/>
          <w:numId w:val="5"/>
        </w:numPr>
        <w:spacing w:before="0" w:after="0" w:line="276" w:lineRule="auto"/>
        <w:ind w:left="0" w:hanging="2"/>
        <w:jc w:val="left"/>
        <w:rPr>
          <w:sz w:val="22"/>
        </w:rPr>
      </w:pPr>
      <w:proofErr w:type="spellStart"/>
      <w:r>
        <w:rPr>
          <w:sz w:val="22"/>
        </w:rPr>
        <w:t>DefaultValue</w:t>
      </w:r>
      <w:proofErr w:type="spellEnd"/>
    </w:p>
    <w:p w14:paraId="00000402" w14:textId="77777777" w:rsidR="00D656D1" w:rsidRDefault="00D656D1">
      <w:pPr>
        <w:spacing w:before="0" w:after="0" w:line="276" w:lineRule="auto"/>
        <w:ind w:left="0" w:hanging="2"/>
        <w:jc w:val="left"/>
        <w:rPr>
          <w:sz w:val="22"/>
        </w:rPr>
      </w:pPr>
    </w:p>
    <w:p w14:paraId="00000403" w14:textId="77777777" w:rsidR="00D656D1" w:rsidRDefault="00000000">
      <w:pPr>
        <w:numPr>
          <w:ilvl w:val="0"/>
          <w:numId w:val="18"/>
        </w:numPr>
        <w:spacing w:before="0" w:after="0" w:line="276" w:lineRule="auto"/>
        <w:ind w:left="0" w:hanging="2"/>
        <w:jc w:val="left"/>
        <w:rPr>
          <w:sz w:val="22"/>
        </w:rPr>
      </w:pPr>
      <w:r>
        <w:rPr>
          <w:sz w:val="22"/>
        </w:rPr>
        <w:t xml:space="preserve">Următoarele proprietăți de echipament au fost </w:t>
      </w:r>
      <w:proofErr w:type="spellStart"/>
      <w:r>
        <w:rPr>
          <w:sz w:val="22"/>
        </w:rPr>
        <w:t>adaugate</w:t>
      </w:r>
      <w:proofErr w:type="spellEnd"/>
      <w:r>
        <w:rPr>
          <w:sz w:val="22"/>
        </w:rPr>
        <w:t>::</w:t>
      </w:r>
    </w:p>
    <w:p w14:paraId="00000404" w14:textId="77777777" w:rsidR="00D656D1" w:rsidRDefault="00D656D1">
      <w:pPr>
        <w:spacing w:before="0" w:after="0" w:line="276" w:lineRule="auto"/>
        <w:ind w:left="0" w:hanging="2"/>
        <w:jc w:val="left"/>
        <w:rPr>
          <w:sz w:val="22"/>
        </w:rPr>
      </w:pPr>
    </w:p>
    <w:p w14:paraId="00000405" w14:textId="77777777" w:rsidR="00D656D1" w:rsidRDefault="00000000">
      <w:pPr>
        <w:numPr>
          <w:ilvl w:val="0"/>
          <w:numId w:val="3"/>
        </w:numPr>
        <w:spacing w:before="0" w:after="0" w:line="276" w:lineRule="auto"/>
        <w:ind w:left="0" w:hanging="2"/>
        <w:jc w:val="left"/>
        <w:rPr>
          <w:sz w:val="22"/>
        </w:rPr>
      </w:pPr>
      <w:proofErr w:type="spellStart"/>
      <w:r>
        <w:rPr>
          <w:sz w:val="22"/>
        </w:rPr>
        <w:t>ClockSyncInterval</w:t>
      </w:r>
      <w:proofErr w:type="spellEnd"/>
    </w:p>
    <w:p w14:paraId="00000406" w14:textId="77777777" w:rsidR="00D656D1" w:rsidRDefault="00000000">
      <w:pPr>
        <w:numPr>
          <w:ilvl w:val="0"/>
          <w:numId w:val="3"/>
        </w:numPr>
        <w:spacing w:before="0" w:after="0" w:line="276" w:lineRule="auto"/>
        <w:ind w:left="0" w:hanging="2"/>
        <w:jc w:val="left"/>
        <w:rPr>
          <w:sz w:val="22"/>
        </w:rPr>
      </w:pPr>
      <w:proofErr w:type="spellStart"/>
      <w:r>
        <w:rPr>
          <w:sz w:val="22"/>
        </w:rPr>
        <w:t>HasFileTransfer</w:t>
      </w:r>
      <w:proofErr w:type="spellEnd"/>
    </w:p>
    <w:p w14:paraId="00000407" w14:textId="77777777" w:rsidR="00D656D1" w:rsidRDefault="00000000">
      <w:pPr>
        <w:numPr>
          <w:ilvl w:val="0"/>
          <w:numId w:val="3"/>
        </w:numPr>
        <w:spacing w:before="0" w:after="0" w:line="276" w:lineRule="auto"/>
        <w:ind w:left="0" w:hanging="2"/>
        <w:jc w:val="left"/>
        <w:rPr>
          <w:sz w:val="22"/>
        </w:rPr>
      </w:pPr>
      <w:proofErr w:type="spellStart"/>
      <w:r>
        <w:rPr>
          <w:sz w:val="22"/>
        </w:rPr>
        <w:t>FileStorePath</w:t>
      </w:r>
      <w:proofErr w:type="spellEnd"/>
    </w:p>
    <w:p w14:paraId="00000408" w14:textId="77777777" w:rsidR="00D656D1" w:rsidRDefault="00000000">
      <w:pPr>
        <w:numPr>
          <w:ilvl w:val="0"/>
          <w:numId w:val="3"/>
        </w:numPr>
        <w:spacing w:before="0" w:after="0" w:line="276" w:lineRule="auto"/>
        <w:ind w:left="0" w:hanging="2"/>
        <w:jc w:val="left"/>
        <w:rPr>
          <w:sz w:val="22"/>
        </w:rPr>
      </w:pPr>
      <w:proofErr w:type="spellStart"/>
      <w:r>
        <w:rPr>
          <w:sz w:val="22"/>
        </w:rPr>
        <w:t>FileDirectoryRequestInterval</w:t>
      </w:r>
      <w:proofErr w:type="spellEnd"/>
    </w:p>
    <w:p w14:paraId="00000409" w14:textId="77777777" w:rsidR="00D656D1" w:rsidRDefault="00000000">
      <w:pPr>
        <w:numPr>
          <w:ilvl w:val="0"/>
          <w:numId w:val="3"/>
        </w:numPr>
        <w:spacing w:before="0" w:after="0" w:line="276" w:lineRule="auto"/>
        <w:ind w:left="0" w:hanging="2"/>
        <w:jc w:val="left"/>
        <w:rPr>
          <w:sz w:val="22"/>
        </w:rPr>
      </w:pPr>
      <w:proofErr w:type="spellStart"/>
      <w:r>
        <w:rPr>
          <w:sz w:val="22"/>
        </w:rPr>
        <w:t>HasFilesDecoder</w:t>
      </w:r>
      <w:proofErr w:type="spellEnd"/>
    </w:p>
    <w:p w14:paraId="0000040A" w14:textId="77777777" w:rsidR="00D656D1" w:rsidRDefault="00000000">
      <w:pPr>
        <w:numPr>
          <w:ilvl w:val="0"/>
          <w:numId w:val="3"/>
        </w:numPr>
        <w:spacing w:before="0" w:after="0" w:line="276" w:lineRule="auto"/>
        <w:ind w:left="0" w:hanging="2"/>
        <w:jc w:val="left"/>
        <w:rPr>
          <w:sz w:val="22"/>
        </w:rPr>
      </w:pPr>
      <w:proofErr w:type="spellStart"/>
      <w:r>
        <w:rPr>
          <w:sz w:val="22"/>
        </w:rPr>
        <w:t>FilesDecoderStorePath</w:t>
      </w:r>
      <w:proofErr w:type="spellEnd"/>
    </w:p>
    <w:p w14:paraId="0000040B" w14:textId="77777777" w:rsidR="00D656D1" w:rsidRDefault="00D656D1">
      <w:pPr>
        <w:spacing w:before="0" w:after="0" w:line="276" w:lineRule="auto"/>
        <w:ind w:left="0" w:hanging="2"/>
        <w:jc w:val="left"/>
        <w:rPr>
          <w:sz w:val="22"/>
        </w:rPr>
      </w:pPr>
    </w:p>
    <w:p w14:paraId="0000040C" w14:textId="77777777" w:rsidR="00D656D1" w:rsidRDefault="00000000">
      <w:pPr>
        <w:pStyle w:val="Titlu6"/>
        <w:numPr>
          <w:ilvl w:val="4"/>
          <w:numId w:val="22"/>
        </w:numPr>
        <w:spacing w:before="320" w:after="80" w:line="276" w:lineRule="auto"/>
        <w:ind w:left="0" w:hanging="2"/>
        <w:jc w:val="left"/>
      </w:pPr>
      <w:bookmarkStart w:id="164" w:name="_heading=h.7lu4apdhrvrf" w:colFirst="0" w:colLast="0"/>
      <w:bookmarkEnd w:id="164"/>
      <w:proofErr w:type="spellStart"/>
      <w:r>
        <w:t>MultiDataMaster</w:t>
      </w:r>
      <w:proofErr w:type="spellEnd"/>
    </w:p>
    <w:p w14:paraId="0000040D" w14:textId="77777777" w:rsidR="00D656D1" w:rsidRDefault="00D656D1">
      <w:pPr>
        <w:spacing w:before="0" w:after="0" w:line="276" w:lineRule="auto"/>
        <w:ind w:left="0" w:hanging="2"/>
        <w:jc w:val="left"/>
        <w:rPr>
          <w:sz w:val="22"/>
        </w:rPr>
      </w:pPr>
    </w:p>
    <w:p w14:paraId="0000040E" w14:textId="77777777" w:rsidR="00D656D1" w:rsidRDefault="00000000">
      <w:pPr>
        <w:spacing w:before="0" w:after="0" w:line="276" w:lineRule="auto"/>
        <w:ind w:left="0" w:hanging="2"/>
        <w:jc w:val="left"/>
        <w:rPr>
          <w:sz w:val="22"/>
        </w:rPr>
      </w:pPr>
      <w:r>
        <w:rPr>
          <w:sz w:val="22"/>
        </w:rPr>
        <w:t xml:space="preserve">Au fost </w:t>
      </w:r>
      <w:proofErr w:type="spellStart"/>
      <w:r>
        <w:rPr>
          <w:sz w:val="22"/>
        </w:rPr>
        <w:t>adaugate</w:t>
      </w:r>
      <w:proofErr w:type="spellEnd"/>
      <w:r>
        <w:rPr>
          <w:sz w:val="22"/>
        </w:rPr>
        <w:t xml:space="preserve"> punctele de tip Analog output (AO).</w:t>
      </w:r>
    </w:p>
    <w:p w14:paraId="0000040F" w14:textId="77777777" w:rsidR="00D656D1" w:rsidRDefault="00000000">
      <w:pPr>
        <w:pStyle w:val="Titlu6"/>
        <w:numPr>
          <w:ilvl w:val="4"/>
          <w:numId w:val="22"/>
        </w:numPr>
        <w:spacing w:before="320" w:after="80" w:line="276" w:lineRule="auto"/>
        <w:ind w:left="0" w:hanging="2"/>
        <w:jc w:val="left"/>
      </w:pPr>
      <w:bookmarkStart w:id="165" w:name="_heading=h.2xi6jvsgp9kh" w:colFirst="0" w:colLast="0"/>
      <w:bookmarkEnd w:id="165"/>
      <w:r>
        <w:t>JSON_MQTT</w:t>
      </w:r>
    </w:p>
    <w:p w14:paraId="00000410" w14:textId="77777777" w:rsidR="00D656D1" w:rsidRDefault="00D656D1">
      <w:pPr>
        <w:spacing w:before="0" w:after="0" w:line="276" w:lineRule="auto"/>
        <w:ind w:left="0" w:hanging="2"/>
        <w:jc w:val="left"/>
        <w:rPr>
          <w:sz w:val="22"/>
        </w:rPr>
      </w:pPr>
    </w:p>
    <w:p w14:paraId="00000411" w14:textId="77777777" w:rsidR="00D656D1" w:rsidRDefault="00000000">
      <w:pPr>
        <w:spacing w:before="0" w:after="0" w:line="276" w:lineRule="auto"/>
        <w:ind w:left="0" w:hanging="2"/>
        <w:jc w:val="left"/>
        <w:rPr>
          <w:sz w:val="22"/>
        </w:rPr>
      </w:pPr>
      <w:proofErr w:type="spellStart"/>
      <w:r>
        <w:rPr>
          <w:sz w:val="22"/>
        </w:rPr>
        <w:t>Adaugarea</w:t>
      </w:r>
      <w:proofErr w:type="spellEnd"/>
      <w:r>
        <w:rPr>
          <w:sz w:val="22"/>
        </w:rPr>
        <w:t xml:space="preserve"> masterului de MQTT.</w:t>
      </w:r>
    </w:p>
    <w:p w14:paraId="00000412" w14:textId="77777777" w:rsidR="00D656D1" w:rsidRDefault="00D656D1">
      <w:pPr>
        <w:spacing w:before="0" w:after="0" w:line="276" w:lineRule="auto"/>
        <w:ind w:left="0" w:hanging="2"/>
        <w:jc w:val="left"/>
        <w:rPr>
          <w:sz w:val="22"/>
        </w:rPr>
      </w:pPr>
    </w:p>
    <w:p w14:paraId="00000413" w14:textId="77777777" w:rsidR="00D656D1" w:rsidRDefault="00000000">
      <w:pPr>
        <w:pStyle w:val="Titlu5"/>
        <w:numPr>
          <w:ilvl w:val="3"/>
          <w:numId w:val="22"/>
        </w:numPr>
        <w:spacing w:before="360" w:after="120" w:line="276" w:lineRule="auto"/>
        <w:ind w:left="0" w:hanging="2"/>
        <w:jc w:val="left"/>
      </w:pPr>
      <w:bookmarkStart w:id="166" w:name="_heading=h.edf5anak82fo" w:colFirst="0" w:colLast="0"/>
      <w:bookmarkEnd w:id="166"/>
      <w:proofErr w:type="spellStart"/>
      <w:r>
        <w:t>Diferenta</w:t>
      </w:r>
      <w:proofErr w:type="spellEnd"/>
      <w:r>
        <w:t xml:space="preserve"> intre versiunile 1.5 - 2.0</w:t>
      </w:r>
    </w:p>
    <w:p w14:paraId="00000414" w14:textId="77777777" w:rsidR="00D656D1" w:rsidRDefault="00D656D1">
      <w:pPr>
        <w:ind w:left="0" w:hanging="2"/>
      </w:pPr>
    </w:p>
    <w:p w14:paraId="00000415" w14:textId="77777777" w:rsidR="00D656D1" w:rsidRDefault="00000000">
      <w:pPr>
        <w:pStyle w:val="Titlu6"/>
        <w:numPr>
          <w:ilvl w:val="4"/>
          <w:numId w:val="22"/>
        </w:numPr>
        <w:spacing w:before="320" w:after="80" w:line="276" w:lineRule="auto"/>
        <w:ind w:left="0" w:hanging="2"/>
        <w:jc w:val="left"/>
      </w:pPr>
      <w:bookmarkStart w:id="167" w:name="_heading=h.cmugp6swi4jk" w:colFirst="0" w:colLast="0"/>
      <w:bookmarkEnd w:id="167"/>
      <w:r>
        <w:lastRenderedPageBreak/>
        <w:t>DNP3Master</w:t>
      </w:r>
    </w:p>
    <w:p w14:paraId="00000416" w14:textId="77777777" w:rsidR="00D656D1" w:rsidRDefault="00000000">
      <w:pPr>
        <w:spacing w:before="0" w:after="0" w:line="276" w:lineRule="auto"/>
        <w:ind w:left="0" w:hanging="2"/>
        <w:jc w:val="left"/>
        <w:rPr>
          <w:sz w:val="22"/>
        </w:rPr>
      </w:pPr>
      <w:r>
        <w:rPr>
          <w:sz w:val="22"/>
        </w:rPr>
        <w:tab/>
      </w:r>
    </w:p>
    <w:p w14:paraId="00000417" w14:textId="77777777" w:rsidR="00D656D1" w:rsidRDefault="00000000">
      <w:pPr>
        <w:numPr>
          <w:ilvl w:val="0"/>
          <w:numId w:val="2"/>
        </w:numPr>
        <w:spacing w:before="0" w:after="0" w:line="276" w:lineRule="auto"/>
        <w:ind w:left="0" w:hanging="2"/>
        <w:jc w:val="left"/>
        <w:rPr>
          <w:sz w:val="22"/>
        </w:rPr>
      </w:pPr>
      <w:r>
        <w:rPr>
          <w:sz w:val="22"/>
        </w:rPr>
        <w:t xml:space="preserve">Au fost modificate următoarele </w:t>
      </w:r>
      <w:proofErr w:type="spellStart"/>
      <w:r>
        <w:rPr>
          <w:sz w:val="22"/>
        </w:rPr>
        <w:t>proprietati</w:t>
      </w:r>
      <w:proofErr w:type="spellEnd"/>
      <w:r>
        <w:rPr>
          <w:sz w:val="22"/>
        </w:rPr>
        <w:t xml:space="preserve"> au fost scoase:</w:t>
      </w:r>
    </w:p>
    <w:p w14:paraId="00000418" w14:textId="77777777" w:rsidR="00D656D1" w:rsidRDefault="00000000">
      <w:pPr>
        <w:numPr>
          <w:ilvl w:val="1"/>
          <w:numId w:val="2"/>
        </w:numPr>
        <w:spacing w:before="0" w:after="0" w:line="276" w:lineRule="auto"/>
        <w:ind w:left="0" w:hanging="2"/>
        <w:jc w:val="left"/>
        <w:rPr>
          <w:sz w:val="22"/>
        </w:rPr>
      </w:pPr>
      <w:proofErr w:type="spellStart"/>
      <w:r>
        <w:rPr>
          <w:sz w:val="22"/>
        </w:rPr>
        <w:t>AutoTimeSync</w:t>
      </w:r>
      <w:proofErr w:type="spellEnd"/>
    </w:p>
    <w:p w14:paraId="00000419" w14:textId="77777777" w:rsidR="00D656D1" w:rsidRDefault="00000000">
      <w:pPr>
        <w:numPr>
          <w:ilvl w:val="1"/>
          <w:numId w:val="2"/>
        </w:numPr>
        <w:spacing w:before="0" w:after="0" w:line="276" w:lineRule="auto"/>
        <w:ind w:left="0" w:hanging="2"/>
        <w:jc w:val="left"/>
        <w:rPr>
          <w:sz w:val="22"/>
        </w:rPr>
      </w:pPr>
      <w:proofErr w:type="spellStart"/>
      <w:r>
        <w:rPr>
          <w:sz w:val="22"/>
        </w:rPr>
        <w:t>AutoEnableUnsol</w:t>
      </w:r>
      <w:proofErr w:type="spellEnd"/>
    </w:p>
    <w:p w14:paraId="0000041A" w14:textId="77777777" w:rsidR="00D656D1" w:rsidRDefault="00000000">
      <w:pPr>
        <w:numPr>
          <w:ilvl w:val="1"/>
          <w:numId w:val="2"/>
        </w:numPr>
        <w:spacing w:before="0" w:after="0" w:line="276" w:lineRule="auto"/>
        <w:ind w:left="0" w:hanging="2"/>
        <w:jc w:val="left"/>
        <w:rPr>
          <w:sz w:val="22"/>
        </w:rPr>
      </w:pPr>
      <w:proofErr w:type="spellStart"/>
      <w:r>
        <w:rPr>
          <w:sz w:val="22"/>
        </w:rPr>
        <w:t>AutoDisableUnsol</w:t>
      </w:r>
      <w:proofErr w:type="spellEnd"/>
    </w:p>
    <w:p w14:paraId="0000041B" w14:textId="77777777" w:rsidR="00D656D1" w:rsidRDefault="00000000">
      <w:pPr>
        <w:numPr>
          <w:ilvl w:val="1"/>
          <w:numId w:val="2"/>
        </w:numPr>
        <w:spacing w:before="0" w:after="0" w:line="276" w:lineRule="auto"/>
        <w:ind w:left="0" w:hanging="2"/>
        <w:jc w:val="left"/>
        <w:rPr>
          <w:sz w:val="22"/>
        </w:rPr>
      </w:pPr>
      <w:proofErr w:type="spellStart"/>
      <w:r>
        <w:rPr>
          <w:sz w:val="22"/>
        </w:rPr>
        <w:t>IntegrityPoolInterval</w:t>
      </w:r>
      <w:proofErr w:type="spellEnd"/>
    </w:p>
    <w:p w14:paraId="0000041C" w14:textId="77777777" w:rsidR="00D656D1" w:rsidRDefault="00000000">
      <w:pPr>
        <w:numPr>
          <w:ilvl w:val="1"/>
          <w:numId w:val="2"/>
        </w:numPr>
        <w:spacing w:before="0" w:after="0" w:line="276" w:lineRule="auto"/>
        <w:ind w:left="0" w:hanging="2"/>
        <w:jc w:val="left"/>
        <w:rPr>
          <w:sz w:val="22"/>
        </w:rPr>
      </w:pPr>
      <w:proofErr w:type="spellStart"/>
      <w:r>
        <w:rPr>
          <w:sz w:val="22"/>
        </w:rPr>
        <w:t>ClockSyncInterval</w:t>
      </w:r>
      <w:proofErr w:type="spellEnd"/>
    </w:p>
    <w:p w14:paraId="0000041D" w14:textId="77777777" w:rsidR="00D656D1" w:rsidRDefault="00D656D1">
      <w:pPr>
        <w:spacing w:before="0" w:after="0" w:line="276" w:lineRule="auto"/>
        <w:ind w:left="0" w:hanging="2"/>
        <w:jc w:val="left"/>
        <w:rPr>
          <w:sz w:val="22"/>
        </w:rPr>
      </w:pPr>
    </w:p>
    <w:p w14:paraId="0000041E" w14:textId="77777777" w:rsidR="00D656D1" w:rsidRDefault="00000000">
      <w:pPr>
        <w:numPr>
          <w:ilvl w:val="0"/>
          <w:numId w:val="21"/>
        </w:numPr>
        <w:spacing w:before="0" w:after="0" w:line="276" w:lineRule="auto"/>
        <w:ind w:left="0" w:hanging="2"/>
        <w:jc w:val="left"/>
        <w:rPr>
          <w:sz w:val="22"/>
        </w:rPr>
      </w:pPr>
      <w:r>
        <w:rPr>
          <w:sz w:val="22"/>
        </w:rPr>
        <w:t xml:space="preserve">Au fost </w:t>
      </w:r>
      <w:proofErr w:type="spellStart"/>
      <w:r>
        <w:rPr>
          <w:sz w:val="22"/>
        </w:rPr>
        <w:t>adaugate</w:t>
      </w:r>
      <w:proofErr w:type="spellEnd"/>
      <w:r>
        <w:rPr>
          <w:sz w:val="22"/>
        </w:rPr>
        <w:t xml:space="preserve"> următoarele </w:t>
      </w:r>
      <w:proofErr w:type="spellStart"/>
      <w:r>
        <w:rPr>
          <w:sz w:val="22"/>
        </w:rPr>
        <w:t>proprietati</w:t>
      </w:r>
      <w:proofErr w:type="spellEnd"/>
      <w:r>
        <w:rPr>
          <w:sz w:val="22"/>
        </w:rPr>
        <w:t>:</w:t>
      </w:r>
    </w:p>
    <w:p w14:paraId="0000041F" w14:textId="77777777" w:rsidR="00D656D1" w:rsidRDefault="00000000">
      <w:pPr>
        <w:numPr>
          <w:ilvl w:val="1"/>
          <w:numId w:val="21"/>
        </w:numPr>
        <w:spacing w:before="0" w:after="0" w:line="276" w:lineRule="auto"/>
        <w:ind w:left="0" w:hanging="2"/>
        <w:jc w:val="left"/>
        <w:rPr>
          <w:sz w:val="22"/>
        </w:rPr>
      </w:pPr>
      <w:proofErr w:type="spellStart"/>
      <w:r>
        <w:rPr>
          <w:sz w:val="22"/>
        </w:rPr>
        <w:t>AutoTimeSyncIIN</w:t>
      </w:r>
      <w:proofErr w:type="spellEnd"/>
      <w:r>
        <w:rPr>
          <w:sz w:val="22"/>
        </w:rPr>
        <w:t xml:space="preserve"> + si </w:t>
      </w:r>
      <w:proofErr w:type="spellStart"/>
      <w:r>
        <w:rPr>
          <w:sz w:val="22"/>
        </w:rPr>
        <w:t>optiunile</w:t>
      </w:r>
      <w:proofErr w:type="spellEnd"/>
      <w:r>
        <w:rPr>
          <w:sz w:val="22"/>
        </w:rPr>
        <w:t>:</w:t>
      </w:r>
    </w:p>
    <w:p w14:paraId="00000420" w14:textId="77777777" w:rsidR="00D656D1" w:rsidRDefault="00000000">
      <w:pPr>
        <w:numPr>
          <w:ilvl w:val="2"/>
          <w:numId w:val="21"/>
        </w:numPr>
        <w:spacing w:before="0" w:after="0" w:line="276" w:lineRule="auto"/>
        <w:ind w:left="0" w:hanging="2"/>
        <w:jc w:val="left"/>
        <w:rPr>
          <w:sz w:val="22"/>
        </w:rPr>
      </w:pPr>
      <w:r>
        <w:rPr>
          <w:sz w:val="22"/>
        </w:rPr>
        <w:t>LAN</w:t>
      </w:r>
    </w:p>
    <w:p w14:paraId="00000421" w14:textId="77777777" w:rsidR="00D656D1" w:rsidRDefault="00000000">
      <w:pPr>
        <w:numPr>
          <w:ilvl w:val="2"/>
          <w:numId w:val="21"/>
        </w:numPr>
        <w:spacing w:before="0" w:after="0" w:line="276" w:lineRule="auto"/>
        <w:ind w:left="0" w:hanging="2"/>
        <w:jc w:val="left"/>
        <w:rPr>
          <w:sz w:val="22"/>
        </w:rPr>
      </w:pPr>
      <w:r>
        <w:rPr>
          <w:sz w:val="22"/>
        </w:rPr>
        <w:t>Serial</w:t>
      </w:r>
    </w:p>
    <w:p w14:paraId="00000422" w14:textId="77777777" w:rsidR="00D656D1" w:rsidRDefault="00000000">
      <w:pPr>
        <w:numPr>
          <w:ilvl w:val="1"/>
          <w:numId w:val="21"/>
        </w:numPr>
        <w:spacing w:before="0" w:after="0" w:line="276" w:lineRule="auto"/>
        <w:ind w:left="0" w:hanging="2"/>
        <w:jc w:val="left"/>
        <w:rPr>
          <w:sz w:val="22"/>
        </w:rPr>
      </w:pPr>
      <w:proofErr w:type="spellStart"/>
      <w:r>
        <w:rPr>
          <w:sz w:val="22"/>
        </w:rPr>
        <w:t>EnableUnsol</w:t>
      </w:r>
      <w:proofErr w:type="spellEnd"/>
    </w:p>
    <w:p w14:paraId="00000423" w14:textId="77777777" w:rsidR="00D656D1" w:rsidRDefault="00000000">
      <w:pPr>
        <w:numPr>
          <w:ilvl w:val="1"/>
          <w:numId w:val="21"/>
        </w:numPr>
        <w:spacing w:before="0" w:after="0" w:line="276" w:lineRule="auto"/>
        <w:ind w:left="0" w:hanging="2"/>
        <w:jc w:val="left"/>
        <w:rPr>
          <w:sz w:val="22"/>
        </w:rPr>
      </w:pPr>
      <w:proofErr w:type="spellStart"/>
      <w:r>
        <w:rPr>
          <w:sz w:val="22"/>
        </w:rPr>
        <w:t>IntegrityPollInterval</w:t>
      </w:r>
      <w:proofErr w:type="spellEnd"/>
    </w:p>
    <w:p w14:paraId="00000424" w14:textId="77777777" w:rsidR="00D656D1" w:rsidRDefault="00D656D1">
      <w:pPr>
        <w:spacing w:before="0" w:after="0" w:line="276" w:lineRule="auto"/>
        <w:ind w:left="0" w:hanging="2"/>
        <w:jc w:val="left"/>
        <w:rPr>
          <w:sz w:val="22"/>
        </w:rPr>
      </w:pPr>
    </w:p>
    <w:p w14:paraId="00000425" w14:textId="77777777" w:rsidR="00D656D1" w:rsidRDefault="00000000">
      <w:pPr>
        <w:pStyle w:val="Titlu6"/>
        <w:numPr>
          <w:ilvl w:val="4"/>
          <w:numId w:val="22"/>
        </w:numPr>
        <w:spacing w:before="320" w:after="80" w:line="276" w:lineRule="auto"/>
        <w:ind w:left="0" w:hanging="2"/>
        <w:jc w:val="left"/>
      </w:pPr>
      <w:bookmarkStart w:id="168" w:name="_heading=h.eqillwnnhfsj" w:colFirst="0" w:colLast="0"/>
      <w:bookmarkEnd w:id="168"/>
      <w:r>
        <w:t>DNP3Slave:</w:t>
      </w:r>
    </w:p>
    <w:p w14:paraId="00000426" w14:textId="77777777" w:rsidR="00D656D1" w:rsidRDefault="00D656D1">
      <w:pPr>
        <w:spacing w:before="0" w:after="0" w:line="276" w:lineRule="auto"/>
        <w:ind w:left="0" w:hanging="2"/>
        <w:jc w:val="left"/>
        <w:rPr>
          <w:sz w:val="22"/>
        </w:rPr>
      </w:pPr>
    </w:p>
    <w:p w14:paraId="00000427" w14:textId="77777777" w:rsidR="00D656D1" w:rsidRDefault="00000000">
      <w:pPr>
        <w:numPr>
          <w:ilvl w:val="0"/>
          <w:numId w:val="20"/>
        </w:numPr>
        <w:spacing w:before="0" w:after="0" w:line="276" w:lineRule="auto"/>
        <w:ind w:left="0" w:hanging="2"/>
        <w:jc w:val="left"/>
        <w:rPr>
          <w:sz w:val="22"/>
        </w:rPr>
      </w:pPr>
      <w:r>
        <w:rPr>
          <w:sz w:val="22"/>
        </w:rPr>
        <w:t xml:space="preserve">A fost scoasa proprietatea de </w:t>
      </w:r>
      <w:proofErr w:type="spellStart"/>
      <w:r>
        <w:rPr>
          <w:sz w:val="22"/>
        </w:rPr>
        <w:t>CylicPeriod</w:t>
      </w:r>
      <w:proofErr w:type="spellEnd"/>
    </w:p>
    <w:p w14:paraId="00000428" w14:textId="77777777" w:rsidR="00D656D1" w:rsidRDefault="00D656D1">
      <w:pPr>
        <w:spacing w:before="0" w:after="0" w:line="276" w:lineRule="auto"/>
        <w:ind w:left="0" w:hanging="2"/>
        <w:jc w:val="left"/>
        <w:rPr>
          <w:sz w:val="22"/>
        </w:rPr>
      </w:pPr>
    </w:p>
    <w:p w14:paraId="00000429" w14:textId="77777777" w:rsidR="00D656D1" w:rsidRDefault="00000000">
      <w:pPr>
        <w:pStyle w:val="Titlu5"/>
        <w:numPr>
          <w:ilvl w:val="3"/>
          <w:numId w:val="22"/>
        </w:numPr>
        <w:spacing w:before="360" w:after="120" w:line="276" w:lineRule="auto"/>
        <w:ind w:left="0" w:hanging="2"/>
        <w:jc w:val="left"/>
      </w:pPr>
      <w:bookmarkStart w:id="169" w:name="_heading=h.r9owqzk5lha4" w:colFirst="0" w:colLast="0"/>
      <w:bookmarkEnd w:id="169"/>
      <w:proofErr w:type="spellStart"/>
      <w:r>
        <w:t>Diferenta</w:t>
      </w:r>
      <w:proofErr w:type="spellEnd"/>
      <w:r>
        <w:t xml:space="preserve"> intre 2.0 si 2.1</w:t>
      </w:r>
    </w:p>
    <w:p w14:paraId="0000042A" w14:textId="77777777" w:rsidR="00D656D1" w:rsidRDefault="00D656D1">
      <w:pPr>
        <w:spacing w:before="0" w:after="0" w:line="276" w:lineRule="auto"/>
        <w:ind w:left="0" w:hanging="2"/>
        <w:jc w:val="left"/>
        <w:rPr>
          <w:sz w:val="22"/>
        </w:rPr>
      </w:pPr>
    </w:p>
    <w:p w14:paraId="0000042B" w14:textId="77777777" w:rsidR="00D656D1" w:rsidRDefault="00000000">
      <w:pPr>
        <w:pStyle w:val="Titlu6"/>
        <w:numPr>
          <w:ilvl w:val="4"/>
          <w:numId w:val="22"/>
        </w:numPr>
        <w:spacing w:before="320" w:after="80" w:line="276" w:lineRule="auto"/>
        <w:ind w:left="0" w:hanging="2"/>
        <w:jc w:val="left"/>
      </w:pPr>
      <w:bookmarkStart w:id="170" w:name="_heading=h.lubwn0kehdy" w:colFirst="0" w:colLast="0"/>
      <w:bookmarkEnd w:id="170"/>
      <w:r>
        <w:t>DNP3Master</w:t>
      </w:r>
    </w:p>
    <w:p w14:paraId="0000042C" w14:textId="77777777" w:rsidR="00D656D1" w:rsidRDefault="00D656D1">
      <w:pPr>
        <w:spacing w:before="0" w:after="0" w:line="276" w:lineRule="auto"/>
        <w:ind w:left="0" w:hanging="2"/>
        <w:jc w:val="left"/>
        <w:rPr>
          <w:sz w:val="22"/>
        </w:rPr>
      </w:pPr>
    </w:p>
    <w:p w14:paraId="0000042D" w14:textId="77777777" w:rsidR="00D656D1" w:rsidRDefault="00000000">
      <w:pPr>
        <w:numPr>
          <w:ilvl w:val="0"/>
          <w:numId w:val="27"/>
        </w:numPr>
        <w:spacing w:before="0" w:after="0" w:line="276" w:lineRule="auto"/>
        <w:ind w:left="0" w:hanging="2"/>
        <w:jc w:val="left"/>
        <w:rPr>
          <w:sz w:val="22"/>
        </w:rPr>
      </w:pPr>
      <w:r>
        <w:rPr>
          <w:sz w:val="22"/>
        </w:rPr>
        <w:t xml:space="preserve">A fost </w:t>
      </w:r>
      <w:proofErr w:type="spellStart"/>
      <w:r>
        <w:rPr>
          <w:sz w:val="22"/>
        </w:rPr>
        <w:t>adaugata</w:t>
      </w:r>
      <w:proofErr w:type="spellEnd"/>
      <w:r>
        <w:rPr>
          <w:sz w:val="22"/>
        </w:rPr>
        <w:t xml:space="preserve"> proprietatea de </w:t>
      </w:r>
      <w:proofErr w:type="spellStart"/>
      <w:r>
        <w:rPr>
          <w:sz w:val="22"/>
        </w:rPr>
        <w:t>QualifierCode</w:t>
      </w:r>
      <w:proofErr w:type="spellEnd"/>
    </w:p>
    <w:p w14:paraId="0000042E" w14:textId="77777777" w:rsidR="00D656D1" w:rsidRDefault="00D656D1">
      <w:pPr>
        <w:ind w:left="0" w:hanging="2"/>
        <w:rPr>
          <w:rFonts w:ascii="Calibri" w:eastAsia="Calibri" w:hAnsi="Calibri" w:cs="Calibri"/>
          <w:b/>
          <w:color w:val="003399"/>
        </w:rPr>
      </w:pPr>
    </w:p>
    <w:p w14:paraId="0000042F" w14:textId="77777777" w:rsidR="00D656D1" w:rsidRDefault="00000000">
      <w:pPr>
        <w:pStyle w:val="Titlu2"/>
        <w:numPr>
          <w:ilvl w:val="1"/>
          <w:numId w:val="22"/>
        </w:numPr>
        <w:ind w:left="1" w:hanging="3"/>
      </w:pPr>
      <w:bookmarkStart w:id="171" w:name="_heading=h.ju03szoa7jzy" w:colFirst="0" w:colLast="0"/>
      <w:bookmarkEnd w:id="171"/>
      <w:r>
        <w:t>Schimbarea de limba</w:t>
      </w:r>
    </w:p>
    <w:p w14:paraId="00000430" w14:textId="77777777" w:rsidR="00D656D1" w:rsidRDefault="00000000">
      <w:pPr>
        <w:ind w:left="0" w:hanging="2"/>
      </w:pPr>
      <w:sdt>
        <w:sdtPr>
          <w:tag w:val="goog_rdk_14"/>
          <w:id w:val="-721903390"/>
        </w:sdtPr>
        <w:sdtContent>
          <w:commentRangeStart w:id="172"/>
        </w:sdtContent>
      </w:sdt>
      <w:sdt>
        <w:sdtPr>
          <w:tag w:val="goog_rdk_15"/>
          <w:id w:val="1590581131"/>
        </w:sdtPr>
        <w:sdtContent>
          <w:commentRangeStart w:id="173"/>
        </w:sdtContent>
      </w:sdt>
      <w:r>
        <w:t xml:space="preserve">Se poate realiza schimbarea limbii </w:t>
      </w:r>
      <w:proofErr w:type="spellStart"/>
      <w:r>
        <w:t>interfetei</w:t>
      </w:r>
      <w:proofErr w:type="spellEnd"/>
      <w:r>
        <w:t xml:space="preserve"> </w:t>
      </w:r>
      <w:proofErr w:type="spellStart"/>
      <w:r>
        <w:t>Dashboard</w:t>
      </w:r>
      <w:proofErr w:type="spellEnd"/>
      <w:r>
        <w:t xml:space="preserve">-ului </w:t>
      </w:r>
      <w:proofErr w:type="spellStart"/>
      <w:r>
        <w:t>accesand</w:t>
      </w:r>
      <w:proofErr w:type="spellEnd"/>
      <w:r>
        <w:t xml:space="preserve"> meniul “</w:t>
      </w:r>
      <w:proofErr w:type="spellStart"/>
      <w:r>
        <w:t>Tools</w:t>
      </w:r>
      <w:proofErr w:type="spellEnd"/>
      <w:r>
        <w:t>” -&gt; “</w:t>
      </w:r>
      <w:proofErr w:type="spellStart"/>
      <w:r>
        <w:t>Options</w:t>
      </w:r>
      <w:proofErr w:type="spellEnd"/>
      <w:r>
        <w:t>”. Aici, sub selectorul “</w:t>
      </w:r>
      <w:proofErr w:type="spellStart"/>
      <w:r>
        <w:t>Language</w:t>
      </w:r>
      <w:proofErr w:type="spellEnd"/>
      <w:r>
        <w:t>” poate fi aleasa limba dorita.</w:t>
      </w:r>
      <w:commentRangeEnd w:id="172"/>
      <w:r>
        <w:commentReference w:id="172"/>
      </w:r>
      <w:commentRangeEnd w:id="173"/>
      <w:r>
        <w:commentReference w:id="173"/>
      </w:r>
    </w:p>
    <w:p w14:paraId="00000431" w14:textId="77777777" w:rsidR="00D656D1" w:rsidRDefault="00000000">
      <w:pPr>
        <w:ind w:left="0" w:hanging="2"/>
        <w:jc w:val="center"/>
        <w:rPr>
          <w:rFonts w:ascii="Calibri" w:eastAsia="Calibri" w:hAnsi="Calibri" w:cs="Calibri"/>
          <w:b/>
          <w:color w:val="003399"/>
        </w:rPr>
      </w:pPr>
      <w:r>
        <w:rPr>
          <w:noProof/>
        </w:rPr>
        <w:lastRenderedPageBreak/>
        <w:drawing>
          <wp:inline distT="114300" distB="114300" distL="114300" distR="114300" wp14:anchorId="5E787F40" wp14:editId="4FB691C4">
            <wp:extent cx="5878195" cy="1409700"/>
            <wp:effectExtent l="0" t="0" r="0" b="0"/>
            <wp:docPr id="111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4"/>
                    <a:srcRect/>
                    <a:stretch>
                      <a:fillRect/>
                    </a:stretch>
                  </pic:blipFill>
                  <pic:spPr>
                    <a:xfrm>
                      <a:off x="0" y="0"/>
                      <a:ext cx="5878195" cy="1409700"/>
                    </a:xfrm>
                    <a:prstGeom prst="rect">
                      <a:avLst/>
                    </a:prstGeom>
                    <a:ln/>
                  </pic:spPr>
                </pic:pic>
              </a:graphicData>
            </a:graphic>
          </wp:inline>
        </w:drawing>
      </w:r>
      <w:r>
        <w:rPr>
          <w:rFonts w:ascii="Calibri" w:eastAsia="Calibri" w:hAnsi="Calibri" w:cs="Calibri"/>
          <w:b/>
          <w:color w:val="003399"/>
        </w:rPr>
        <w:t>Figura 32: Schimbarea limbii</w:t>
      </w:r>
    </w:p>
    <w:p w14:paraId="00000432" w14:textId="77777777" w:rsidR="00D656D1" w:rsidRDefault="00D656D1">
      <w:pPr>
        <w:ind w:left="0" w:hanging="2"/>
        <w:jc w:val="center"/>
        <w:rPr>
          <w:rFonts w:ascii="Calibri" w:eastAsia="Calibri" w:hAnsi="Calibri" w:cs="Calibri"/>
          <w:b/>
          <w:color w:val="003399"/>
        </w:rPr>
      </w:pPr>
    </w:p>
    <w:p w14:paraId="00000433" w14:textId="77777777" w:rsidR="00D656D1" w:rsidRDefault="00000000">
      <w:pPr>
        <w:pStyle w:val="Titlu2"/>
        <w:numPr>
          <w:ilvl w:val="1"/>
          <w:numId w:val="22"/>
        </w:numPr>
        <w:ind w:left="1" w:hanging="3"/>
      </w:pPr>
      <w:bookmarkStart w:id="174" w:name="_heading=h.i601wmyi46o9" w:colFirst="0" w:colLast="0"/>
      <w:bookmarkEnd w:id="174"/>
      <w:r>
        <w:t>Editorul de blocuri logice</w:t>
      </w:r>
    </w:p>
    <w:p w14:paraId="00000434" w14:textId="77777777" w:rsidR="00D656D1" w:rsidRDefault="00000000">
      <w:pPr>
        <w:ind w:left="0" w:hanging="2"/>
      </w:pPr>
      <w:proofErr w:type="spellStart"/>
      <w:r>
        <w:t>MultiDataMaster</w:t>
      </w:r>
      <w:proofErr w:type="spellEnd"/>
      <w:r>
        <w:t xml:space="preserve"> reprezintă un modul cu ajutorul căruia se pot realiza logici de automatizare specifice, similare cu cele implementate într-un automat programabil (PLC). Se pot implementa automatizări tip AAR (anclanșare automată a rezervei), crearea unor variabile duble pentru pozițiile de echipamente de comutație prin cumularea unor variabile simple (boolean), </w:t>
      </w:r>
      <w:proofErr w:type="spellStart"/>
      <w:r>
        <w:t>sumarizari</w:t>
      </w:r>
      <w:proofErr w:type="spellEnd"/>
      <w:r>
        <w:t xml:space="preserve"> de valori analogice, diverse condiționări.</w:t>
      </w:r>
    </w:p>
    <w:p w14:paraId="00000435" w14:textId="77777777" w:rsidR="00D656D1" w:rsidRDefault="00000000">
      <w:pPr>
        <w:ind w:left="0" w:hanging="2"/>
        <w:jc w:val="center"/>
      </w:pPr>
      <w:r>
        <w:rPr>
          <w:noProof/>
        </w:rPr>
        <w:lastRenderedPageBreak/>
        <w:drawing>
          <wp:inline distT="114300" distB="114300" distL="114300" distR="114300" wp14:anchorId="2A02EC0A" wp14:editId="4D25FB52">
            <wp:extent cx="5878195" cy="3632200"/>
            <wp:effectExtent l="0" t="0" r="0" b="0"/>
            <wp:docPr id="106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5"/>
                    <a:srcRect/>
                    <a:stretch>
                      <a:fillRect/>
                    </a:stretch>
                  </pic:blipFill>
                  <pic:spPr>
                    <a:xfrm>
                      <a:off x="0" y="0"/>
                      <a:ext cx="5878195" cy="3632200"/>
                    </a:xfrm>
                    <a:prstGeom prst="rect">
                      <a:avLst/>
                    </a:prstGeom>
                    <a:ln/>
                  </pic:spPr>
                </pic:pic>
              </a:graphicData>
            </a:graphic>
          </wp:inline>
        </w:drawing>
      </w:r>
    </w:p>
    <w:p w14:paraId="00000436" w14:textId="77777777" w:rsidR="00D656D1" w:rsidRDefault="00000000">
      <w:pPr>
        <w:ind w:left="0" w:hanging="2"/>
        <w:jc w:val="center"/>
        <w:rPr>
          <w:rFonts w:ascii="Calibri" w:eastAsia="Calibri" w:hAnsi="Calibri" w:cs="Calibri"/>
          <w:b/>
          <w:color w:val="003399"/>
        </w:rPr>
      </w:pPr>
      <w:r>
        <w:rPr>
          <w:rFonts w:ascii="Calibri" w:eastAsia="Calibri" w:hAnsi="Calibri" w:cs="Calibri"/>
          <w:b/>
          <w:color w:val="003399"/>
        </w:rPr>
        <w:t>Figura 33: Editorul de blocuri logice</w:t>
      </w:r>
    </w:p>
    <w:p w14:paraId="00000437" w14:textId="77777777" w:rsidR="00D656D1" w:rsidRDefault="00000000">
      <w:pPr>
        <w:ind w:left="0" w:hanging="2"/>
        <w:rPr>
          <w:color w:val="212121"/>
        </w:rPr>
      </w:pPr>
      <w:r>
        <w:rPr>
          <w:color w:val="212121"/>
        </w:rPr>
        <w:t>Modulul pune la dispoziție blocuri predefinite specifice limbajelor de programare standard (LD, FBD, SFC) utilizate pentru configurarea PLC. Blocurile  pot fi grupate pe mai câte categorii distincte:</w:t>
      </w:r>
    </w:p>
    <w:p w14:paraId="00000438" w14:textId="77777777" w:rsidR="00D656D1" w:rsidRDefault="00000000">
      <w:pPr>
        <w:numPr>
          <w:ilvl w:val="0"/>
          <w:numId w:val="12"/>
        </w:numPr>
        <w:spacing w:after="0"/>
        <w:ind w:left="0" w:hanging="2"/>
        <w:rPr>
          <w:color w:val="212121"/>
        </w:rPr>
      </w:pPr>
      <w:r>
        <w:rPr>
          <w:color w:val="212121"/>
        </w:rPr>
        <w:t>blocuri destinate operațiilor logice: AND, OR, NOT, XOR;</w:t>
      </w:r>
    </w:p>
    <w:p w14:paraId="00000439" w14:textId="77777777" w:rsidR="00D656D1" w:rsidRDefault="00000000">
      <w:pPr>
        <w:numPr>
          <w:ilvl w:val="0"/>
          <w:numId w:val="12"/>
        </w:numPr>
        <w:spacing w:before="0" w:after="0"/>
        <w:ind w:left="0" w:hanging="2"/>
        <w:rPr>
          <w:color w:val="212121"/>
        </w:rPr>
      </w:pPr>
      <w:r>
        <w:rPr>
          <w:color w:val="212121"/>
        </w:rPr>
        <w:t xml:space="preserve">blocuri destinate operațiilor pe </w:t>
      </w:r>
      <w:proofErr w:type="spellStart"/>
      <w:r>
        <w:rPr>
          <w:color w:val="212121"/>
        </w:rPr>
        <w:t>biti</w:t>
      </w:r>
      <w:proofErr w:type="spellEnd"/>
      <w:r>
        <w:rPr>
          <w:color w:val="212121"/>
        </w:rPr>
        <w:t xml:space="preserve">: deplasare la </w:t>
      </w:r>
      <w:proofErr w:type="spellStart"/>
      <w:r>
        <w:rPr>
          <w:color w:val="212121"/>
        </w:rPr>
        <w:t>stanga</w:t>
      </w:r>
      <w:proofErr w:type="spellEnd"/>
      <w:r>
        <w:rPr>
          <w:color w:val="212121"/>
        </w:rPr>
        <w:t xml:space="preserve">/dreapta cu un nr. predefinit de poziții </w:t>
      </w:r>
      <w:r>
        <w:rPr>
          <w:noProof/>
          <w:color w:val="212121"/>
        </w:rPr>
        <w:drawing>
          <wp:inline distT="114300" distB="114300" distL="114300" distR="114300" wp14:anchorId="452761C3" wp14:editId="12DE620A">
            <wp:extent cx="962025" cy="409575"/>
            <wp:effectExtent l="0" t="0" r="0" b="0"/>
            <wp:docPr id="110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6"/>
                    <a:srcRect/>
                    <a:stretch>
                      <a:fillRect/>
                    </a:stretch>
                  </pic:blipFill>
                  <pic:spPr>
                    <a:xfrm>
                      <a:off x="0" y="0"/>
                      <a:ext cx="962025" cy="409575"/>
                    </a:xfrm>
                    <a:prstGeom prst="rect">
                      <a:avLst/>
                    </a:prstGeom>
                    <a:ln/>
                  </pic:spPr>
                </pic:pic>
              </a:graphicData>
            </a:graphic>
          </wp:inline>
        </w:drawing>
      </w:r>
      <w:r>
        <w:rPr>
          <w:color w:val="212121"/>
        </w:rPr>
        <w:t xml:space="preserve">, extragerea unui anumit bit de pe o poziție predefinita dintr-un octet </w:t>
      </w:r>
      <w:r>
        <w:rPr>
          <w:noProof/>
          <w:color w:val="212121"/>
        </w:rPr>
        <w:drawing>
          <wp:inline distT="114300" distB="114300" distL="114300" distR="114300" wp14:anchorId="7863D832" wp14:editId="2969E9B5">
            <wp:extent cx="981075" cy="485775"/>
            <wp:effectExtent l="0" t="0" r="0" b="0"/>
            <wp:docPr id="106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7"/>
                    <a:srcRect/>
                    <a:stretch>
                      <a:fillRect/>
                    </a:stretch>
                  </pic:blipFill>
                  <pic:spPr>
                    <a:xfrm>
                      <a:off x="0" y="0"/>
                      <a:ext cx="981075" cy="485775"/>
                    </a:xfrm>
                    <a:prstGeom prst="rect">
                      <a:avLst/>
                    </a:prstGeom>
                    <a:ln/>
                  </pic:spPr>
                </pic:pic>
              </a:graphicData>
            </a:graphic>
          </wp:inline>
        </w:drawing>
      </w:r>
      <w:r>
        <w:rPr>
          <w:color w:val="212121"/>
        </w:rPr>
        <w:t>;</w:t>
      </w:r>
    </w:p>
    <w:p w14:paraId="0000043A" w14:textId="77777777" w:rsidR="00D656D1" w:rsidRDefault="00000000">
      <w:pPr>
        <w:numPr>
          <w:ilvl w:val="0"/>
          <w:numId w:val="12"/>
        </w:numPr>
        <w:spacing w:before="0" w:after="0"/>
        <w:ind w:left="0" w:hanging="2"/>
        <w:rPr>
          <w:color w:val="212121"/>
        </w:rPr>
      </w:pPr>
      <w:r>
        <w:rPr>
          <w:color w:val="212121"/>
        </w:rPr>
        <w:t xml:space="preserve">blocuri care implementează </w:t>
      </w:r>
      <w:proofErr w:type="spellStart"/>
      <w:r>
        <w:rPr>
          <w:color w:val="212121"/>
        </w:rPr>
        <w:t>timere</w:t>
      </w:r>
      <w:proofErr w:type="spellEnd"/>
      <w:r>
        <w:rPr>
          <w:color w:val="212121"/>
        </w:rPr>
        <w:t>: TON si TOF;</w:t>
      </w:r>
    </w:p>
    <w:p w14:paraId="0000043B" w14:textId="77777777" w:rsidR="00D656D1" w:rsidRDefault="00000000">
      <w:pPr>
        <w:numPr>
          <w:ilvl w:val="0"/>
          <w:numId w:val="12"/>
        </w:numPr>
        <w:spacing w:before="0" w:after="0"/>
        <w:ind w:left="0" w:hanging="2"/>
        <w:rPr>
          <w:color w:val="212121"/>
        </w:rPr>
      </w:pPr>
      <w:r>
        <w:rPr>
          <w:color w:val="212121"/>
        </w:rPr>
        <w:t xml:space="preserve">bloc pentru </w:t>
      </w:r>
      <w:proofErr w:type="spellStart"/>
      <w:r>
        <w:rPr>
          <w:color w:val="212121"/>
        </w:rPr>
        <w:t>automentinere</w:t>
      </w:r>
      <w:proofErr w:type="spellEnd"/>
      <w:r>
        <w:rPr>
          <w:color w:val="212121"/>
        </w:rPr>
        <w:t xml:space="preserve"> (bistabil) - </w:t>
      </w:r>
      <w:proofErr w:type="spellStart"/>
      <w:r>
        <w:rPr>
          <w:color w:val="212121"/>
        </w:rPr>
        <w:t>ResetDominantBistabil</w:t>
      </w:r>
      <w:proofErr w:type="spellEnd"/>
      <w:r>
        <w:rPr>
          <w:color w:val="212121"/>
        </w:rPr>
        <w:t xml:space="preserve"> (SET/RESET)</w:t>
      </w:r>
      <w:r>
        <w:rPr>
          <w:noProof/>
          <w:color w:val="212121"/>
        </w:rPr>
        <w:drawing>
          <wp:inline distT="114300" distB="114300" distL="114300" distR="114300" wp14:anchorId="5F377BD3" wp14:editId="6E963AE5">
            <wp:extent cx="1257300" cy="514350"/>
            <wp:effectExtent l="0" t="0" r="0" b="0"/>
            <wp:docPr id="107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8"/>
                    <a:srcRect/>
                    <a:stretch>
                      <a:fillRect/>
                    </a:stretch>
                  </pic:blipFill>
                  <pic:spPr>
                    <a:xfrm>
                      <a:off x="0" y="0"/>
                      <a:ext cx="1257300" cy="514350"/>
                    </a:xfrm>
                    <a:prstGeom prst="rect">
                      <a:avLst/>
                    </a:prstGeom>
                    <a:ln/>
                  </pic:spPr>
                </pic:pic>
              </a:graphicData>
            </a:graphic>
          </wp:inline>
        </w:drawing>
      </w:r>
      <w:r>
        <w:rPr>
          <w:color w:val="212121"/>
        </w:rPr>
        <w:t>;</w:t>
      </w:r>
      <w:r>
        <w:rPr>
          <w:rFonts w:ascii="Calibri" w:eastAsia="Calibri" w:hAnsi="Calibri" w:cs="Calibri"/>
          <w:b/>
          <w:color w:val="003399"/>
        </w:rPr>
        <w:tab/>
      </w:r>
      <w:r>
        <w:rPr>
          <w:rFonts w:ascii="Calibri" w:eastAsia="Calibri" w:hAnsi="Calibri" w:cs="Calibri"/>
          <w:b/>
          <w:color w:val="003399"/>
        </w:rPr>
        <w:tab/>
      </w:r>
    </w:p>
    <w:p w14:paraId="0000043C" w14:textId="77777777" w:rsidR="00D656D1" w:rsidRDefault="00000000">
      <w:pPr>
        <w:numPr>
          <w:ilvl w:val="0"/>
          <w:numId w:val="12"/>
        </w:numPr>
        <w:spacing w:before="0"/>
        <w:ind w:left="0" w:hanging="2"/>
        <w:rPr>
          <w:rFonts w:ascii="Calibri" w:eastAsia="Calibri" w:hAnsi="Calibri" w:cs="Calibri"/>
          <w:b/>
          <w:color w:val="003399"/>
        </w:rPr>
      </w:pPr>
      <w:r>
        <w:rPr>
          <w:color w:val="212121"/>
        </w:rPr>
        <w:t xml:space="preserve">bloc pentru </w:t>
      </w:r>
      <w:proofErr w:type="spellStart"/>
      <w:r>
        <w:rPr>
          <w:color w:val="212121"/>
        </w:rPr>
        <w:t>determinari</w:t>
      </w:r>
      <w:proofErr w:type="spellEnd"/>
      <w:r>
        <w:rPr>
          <w:color w:val="212121"/>
        </w:rPr>
        <w:t xml:space="preserve"> statistice pentru mărimi (de obicei analogice) pe anumite intervale de timp : MIN, MAX, AVG (media aritmetică) , DISP (dispersia).</w:t>
      </w:r>
    </w:p>
    <w:p w14:paraId="0000043D" w14:textId="77777777" w:rsidR="00D656D1" w:rsidRDefault="00000000">
      <w:pPr>
        <w:ind w:left="0" w:hanging="2"/>
      </w:pPr>
      <w:r>
        <w:lastRenderedPageBreak/>
        <w:t xml:space="preserve">Aceste blocuri pot fi interconectare prin utilizarea unui editor grafic inclus în modulul de </w:t>
      </w:r>
      <w:proofErr w:type="spellStart"/>
      <w:r>
        <w:t>MultiDataMaster</w:t>
      </w:r>
      <w:proofErr w:type="spellEnd"/>
      <w:r>
        <w:t>.</w:t>
      </w:r>
    </w:p>
    <w:p w14:paraId="0000043E" w14:textId="77777777" w:rsidR="00D656D1" w:rsidRDefault="00000000">
      <w:pPr>
        <w:ind w:left="0" w:hanging="2"/>
      </w:pPr>
      <w:r>
        <w:t xml:space="preserve">Sistemul de blocuri logice predefinite interconectate este convertit automat după salvarea efectuata in editorul grafic într-o ecuație pe care o regăsim în tabele din secțiunile specifice din </w:t>
      </w:r>
      <w:proofErr w:type="spellStart"/>
      <w:r>
        <w:t>MultiDataMater</w:t>
      </w:r>
      <w:proofErr w:type="spellEnd"/>
      <w:r>
        <w:t>.</w:t>
      </w:r>
    </w:p>
    <w:p w14:paraId="0000043F" w14:textId="77777777" w:rsidR="00D656D1" w:rsidRDefault="00000000">
      <w:pPr>
        <w:ind w:left="0" w:hanging="2"/>
        <w:rPr>
          <w:rFonts w:ascii="Calibri" w:eastAsia="Calibri" w:hAnsi="Calibri" w:cs="Calibri"/>
          <w:b/>
          <w:color w:val="003399"/>
        </w:rPr>
      </w:pPr>
      <w:r>
        <w:rPr>
          <w:rFonts w:ascii="Calibri" w:eastAsia="Calibri" w:hAnsi="Calibri" w:cs="Calibri"/>
          <w:b/>
          <w:noProof/>
          <w:color w:val="003399"/>
        </w:rPr>
        <w:drawing>
          <wp:inline distT="114300" distB="114300" distL="114300" distR="114300" wp14:anchorId="145E5CF4" wp14:editId="0320B690">
            <wp:extent cx="5878195" cy="1206500"/>
            <wp:effectExtent l="0" t="0" r="0" b="0"/>
            <wp:docPr id="108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9"/>
                    <a:srcRect/>
                    <a:stretch>
                      <a:fillRect/>
                    </a:stretch>
                  </pic:blipFill>
                  <pic:spPr>
                    <a:xfrm>
                      <a:off x="0" y="0"/>
                      <a:ext cx="5878195" cy="1206500"/>
                    </a:xfrm>
                    <a:prstGeom prst="rect">
                      <a:avLst/>
                    </a:prstGeom>
                    <a:ln/>
                  </pic:spPr>
                </pic:pic>
              </a:graphicData>
            </a:graphic>
          </wp:inline>
        </w:drawing>
      </w:r>
    </w:p>
    <w:p w14:paraId="00000440" w14:textId="77777777" w:rsidR="00D656D1" w:rsidRDefault="00000000">
      <w:pPr>
        <w:ind w:left="0" w:hanging="2"/>
        <w:jc w:val="center"/>
        <w:rPr>
          <w:rFonts w:ascii="Calibri" w:eastAsia="Calibri" w:hAnsi="Calibri" w:cs="Calibri"/>
          <w:b/>
          <w:color w:val="003399"/>
        </w:rPr>
      </w:pPr>
      <w:r>
        <w:rPr>
          <w:rFonts w:ascii="Calibri" w:eastAsia="Calibri" w:hAnsi="Calibri" w:cs="Calibri"/>
          <w:b/>
          <w:color w:val="003399"/>
        </w:rPr>
        <w:t>Figura 34: Accesarea meniului de configurare al blocurilor logice din MDM</w:t>
      </w:r>
    </w:p>
    <w:p w14:paraId="00000441" w14:textId="77777777" w:rsidR="00D656D1" w:rsidRDefault="00000000">
      <w:pPr>
        <w:ind w:left="0" w:hanging="2"/>
      </w:pPr>
      <w:proofErr w:type="spellStart"/>
      <w:r>
        <w:t>Actionand</w:t>
      </w:r>
      <w:proofErr w:type="spellEnd"/>
      <w:r>
        <w:t xml:space="preserve"> butonul indicat în figura 34, din cadrul </w:t>
      </w:r>
      <w:proofErr w:type="spellStart"/>
      <w:r>
        <w:t>configurarii</w:t>
      </w:r>
      <w:proofErr w:type="spellEnd"/>
      <w:r>
        <w:t xml:space="preserve"> punctelor din </w:t>
      </w:r>
      <w:proofErr w:type="spellStart"/>
      <w:r>
        <w:t>MultiDataMaster</w:t>
      </w:r>
      <w:proofErr w:type="spellEnd"/>
      <w:r>
        <w:t>, se va deschide o fereastra ce permite editarea blocurilor logice pentru punctul respectiv, așa cum a fost exemplificat în figura 33.</w:t>
      </w:r>
    </w:p>
    <w:p w14:paraId="00000442" w14:textId="77777777" w:rsidR="00D656D1" w:rsidRDefault="00000000">
      <w:pPr>
        <w:pStyle w:val="Titlu3"/>
        <w:ind w:left="0" w:hanging="2"/>
        <w:rPr>
          <w:sz w:val="20"/>
          <w:szCs w:val="20"/>
        </w:rPr>
      </w:pPr>
      <w:bookmarkStart w:id="175" w:name="_heading=h.3zmsj2lgsgr5" w:colFirst="0" w:colLast="0"/>
      <w:bookmarkEnd w:id="175"/>
      <w:r>
        <w:rPr>
          <w:sz w:val="20"/>
          <w:szCs w:val="20"/>
        </w:rPr>
        <w:t xml:space="preserve">8.4.1 Descriere </w:t>
      </w:r>
      <w:proofErr w:type="spellStart"/>
      <w:r>
        <w:rPr>
          <w:sz w:val="20"/>
          <w:szCs w:val="20"/>
        </w:rPr>
        <w:t>functionalitate</w:t>
      </w:r>
      <w:proofErr w:type="spellEnd"/>
      <w:r>
        <w:rPr>
          <w:sz w:val="20"/>
          <w:szCs w:val="20"/>
        </w:rPr>
        <w:t xml:space="preserve"> blocuri de automatizare</w:t>
      </w:r>
    </w:p>
    <w:p w14:paraId="00000443" w14:textId="77777777" w:rsidR="00D656D1" w:rsidRDefault="00000000">
      <w:pPr>
        <w:numPr>
          <w:ilvl w:val="0"/>
          <w:numId w:val="16"/>
        </w:numPr>
        <w:ind w:left="0" w:hanging="2"/>
      </w:pPr>
      <w:proofErr w:type="spellStart"/>
      <w:r>
        <w:rPr>
          <w:color w:val="212121"/>
        </w:rPr>
        <w:t>ResetDominantBistabil</w:t>
      </w:r>
      <w:proofErr w:type="spellEnd"/>
      <w:r>
        <w:rPr>
          <w:color w:val="212121"/>
        </w:rPr>
        <w:t xml:space="preserve"> (SET/RESET) - funcție utilizata pentru implementarea unor </w:t>
      </w:r>
      <w:proofErr w:type="spellStart"/>
      <w:r>
        <w:rPr>
          <w:color w:val="212121"/>
        </w:rPr>
        <w:t>autometineri</w:t>
      </w:r>
      <w:proofErr w:type="spellEnd"/>
      <w:r>
        <w:rPr>
          <w:color w:val="212121"/>
        </w:rPr>
        <w:t xml:space="preserve"> </w:t>
      </w:r>
      <w:proofErr w:type="spellStart"/>
      <w:r>
        <w:rPr>
          <w:color w:val="212121"/>
        </w:rPr>
        <w:t>conditionate</w:t>
      </w:r>
      <w:proofErr w:type="spellEnd"/>
      <w:r>
        <w:rPr>
          <w:color w:val="212121"/>
        </w:rPr>
        <w:t>.</w:t>
      </w:r>
    </w:p>
    <w:p w14:paraId="00000444" w14:textId="77777777" w:rsidR="00D656D1" w:rsidRDefault="00000000">
      <w:pPr>
        <w:ind w:left="0" w:hanging="2"/>
        <w:rPr>
          <w:color w:val="212121"/>
        </w:rPr>
      </w:pPr>
      <w:r>
        <w:rPr>
          <w:noProof/>
          <w:color w:val="212121"/>
        </w:rPr>
        <w:drawing>
          <wp:inline distT="114300" distB="114300" distL="114300" distR="114300" wp14:anchorId="19087573" wp14:editId="748E8D06">
            <wp:extent cx="1257300" cy="514350"/>
            <wp:effectExtent l="0" t="0" r="0" b="0"/>
            <wp:docPr id="105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8"/>
                    <a:srcRect/>
                    <a:stretch>
                      <a:fillRect/>
                    </a:stretch>
                  </pic:blipFill>
                  <pic:spPr>
                    <a:xfrm>
                      <a:off x="0" y="0"/>
                      <a:ext cx="1257300" cy="514350"/>
                    </a:xfrm>
                    <a:prstGeom prst="rect">
                      <a:avLst/>
                    </a:prstGeom>
                    <a:ln/>
                  </pic:spPr>
                </pic:pic>
              </a:graphicData>
            </a:graphic>
          </wp:inline>
        </w:drawing>
      </w:r>
    </w:p>
    <w:p w14:paraId="00000445" w14:textId="77777777" w:rsidR="00D656D1" w:rsidRDefault="00000000">
      <w:pPr>
        <w:ind w:left="0" w:hanging="2"/>
        <w:rPr>
          <w:color w:val="212121"/>
        </w:rPr>
      </w:pPr>
      <w:r>
        <w:rPr>
          <w:color w:val="212121"/>
        </w:rPr>
        <w:t>Descriere semnale de intrare în bloc:</w:t>
      </w:r>
    </w:p>
    <w:tbl>
      <w:tblPr>
        <w:tblStyle w:val="a6"/>
        <w:tblW w:w="100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45"/>
        <w:gridCol w:w="3345"/>
        <w:gridCol w:w="3345"/>
      </w:tblGrid>
      <w:tr w:rsidR="00D656D1" w14:paraId="2D8638D4" w14:textId="77777777">
        <w:tc>
          <w:tcPr>
            <w:tcW w:w="3345" w:type="dxa"/>
            <w:shd w:val="clear" w:color="auto" w:fill="auto"/>
            <w:tcMar>
              <w:top w:w="100" w:type="dxa"/>
              <w:left w:w="100" w:type="dxa"/>
              <w:bottom w:w="100" w:type="dxa"/>
              <w:right w:w="100" w:type="dxa"/>
            </w:tcMar>
          </w:tcPr>
          <w:p w14:paraId="00000446" w14:textId="77777777" w:rsidR="00D656D1" w:rsidRDefault="00000000">
            <w:pPr>
              <w:widowControl w:val="0"/>
              <w:pBdr>
                <w:top w:val="nil"/>
                <w:left w:val="nil"/>
                <w:bottom w:val="nil"/>
                <w:right w:val="nil"/>
                <w:between w:val="nil"/>
              </w:pBdr>
              <w:spacing w:before="0" w:after="0" w:line="240" w:lineRule="auto"/>
              <w:ind w:left="0" w:hanging="2"/>
              <w:jc w:val="left"/>
              <w:rPr>
                <w:color w:val="212121"/>
              </w:rPr>
            </w:pPr>
            <w:r>
              <w:rPr>
                <w:color w:val="212121"/>
              </w:rPr>
              <w:t>Denumire semnal de intrare</w:t>
            </w:r>
          </w:p>
        </w:tc>
        <w:tc>
          <w:tcPr>
            <w:tcW w:w="3345" w:type="dxa"/>
            <w:shd w:val="clear" w:color="auto" w:fill="auto"/>
            <w:tcMar>
              <w:top w:w="100" w:type="dxa"/>
              <w:left w:w="100" w:type="dxa"/>
              <w:bottom w:w="100" w:type="dxa"/>
              <w:right w:w="100" w:type="dxa"/>
            </w:tcMar>
          </w:tcPr>
          <w:p w14:paraId="00000447" w14:textId="77777777" w:rsidR="00D656D1" w:rsidRDefault="00000000">
            <w:pPr>
              <w:widowControl w:val="0"/>
              <w:pBdr>
                <w:top w:val="nil"/>
                <w:left w:val="nil"/>
                <w:bottom w:val="nil"/>
                <w:right w:val="nil"/>
                <w:between w:val="nil"/>
              </w:pBdr>
              <w:spacing w:before="0" w:after="0" w:line="240" w:lineRule="auto"/>
              <w:ind w:left="0" w:hanging="2"/>
              <w:jc w:val="left"/>
              <w:rPr>
                <w:color w:val="212121"/>
              </w:rPr>
            </w:pPr>
            <w:r>
              <w:rPr>
                <w:color w:val="212121"/>
              </w:rPr>
              <w:t>Tip de data</w:t>
            </w:r>
          </w:p>
        </w:tc>
        <w:tc>
          <w:tcPr>
            <w:tcW w:w="3345" w:type="dxa"/>
            <w:shd w:val="clear" w:color="auto" w:fill="auto"/>
            <w:tcMar>
              <w:top w:w="100" w:type="dxa"/>
              <w:left w:w="100" w:type="dxa"/>
              <w:bottom w:w="100" w:type="dxa"/>
              <w:right w:w="100" w:type="dxa"/>
            </w:tcMar>
          </w:tcPr>
          <w:p w14:paraId="00000448" w14:textId="77777777" w:rsidR="00D656D1" w:rsidRDefault="00000000">
            <w:pPr>
              <w:widowControl w:val="0"/>
              <w:pBdr>
                <w:top w:val="nil"/>
                <w:left w:val="nil"/>
                <w:bottom w:val="nil"/>
                <w:right w:val="nil"/>
                <w:between w:val="nil"/>
              </w:pBdr>
              <w:spacing w:before="0" w:after="0" w:line="240" w:lineRule="auto"/>
              <w:ind w:left="0" w:hanging="2"/>
              <w:jc w:val="left"/>
              <w:rPr>
                <w:color w:val="212121"/>
              </w:rPr>
            </w:pPr>
            <w:r>
              <w:rPr>
                <w:color w:val="212121"/>
              </w:rPr>
              <w:t>Descriere detaliată</w:t>
            </w:r>
          </w:p>
        </w:tc>
      </w:tr>
      <w:tr w:rsidR="00D656D1" w14:paraId="113EE493" w14:textId="77777777">
        <w:tc>
          <w:tcPr>
            <w:tcW w:w="3345" w:type="dxa"/>
            <w:shd w:val="clear" w:color="auto" w:fill="auto"/>
            <w:tcMar>
              <w:top w:w="100" w:type="dxa"/>
              <w:left w:w="100" w:type="dxa"/>
              <w:bottom w:w="100" w:type="dxa"/>
              <w:right w:w="100" w:type="dxa"/>
            </w:tcMar>
          </w:tcPr>
          <w:p w14:paraId="00000449" w14:textId="77777777" w:rsidR="00D656D1" w:rsidRDefault="00000000">
            <w:pPr>
              <w:widowControl w:val="0"/>
              <w:pBdr>
                <w:top w:val="nil"/>
                <w:left w:val="nil"/>
                <w:bottom w:val="nil"/>
                <w:right w:val="nil"/>
                <w:between w:val="nil"/>
              </w:pBdr>
              <w:spacing w:before="0" w:after="0" w:line="240" w:lineRule="auto"/>
              <w:ind w:left="0" w:hanging="2"/>
              <w:jc w:val="left"/>
              <w:rPr>
                <w:color w:val="212121"/>
              </w:rPr>
            </w:pPr>
            <w:r>
              <w:rPr>
                <w:color w:val="212121"/>
              </w:rPr>
              <w:t>Set</w:t>
            </w:r>
          </w:p>
        </w:tc>
        <w:tc>
          <w:tcPr>
            <w:tcW w:w="3345" w:type="dxa"/>
            <w:shd w:val="clear" w:color="auto" w:fill="auto"/>
            <w:tcMar>
              <w:top w:w="100" w:type="dxa"/>
              <w:left w:w="100" w:type="dxa"/>
              <w:bottom w:w="100" w:type="dxa"/>
              <w:right w:w="100" w:type="dxa"/>
            </w:tcMar>
          </w:tcPr>
          <w:p w14:paraId="0000044A" w14:textId="77777777" w:rsidR="00D656D1" w:rsidRDefault="00000000">
            <w:pPr>
              <w:widowControl w:val="0"/>
              <w:pBdr>
                <w:top w:val="nil"/>
                <w:left w:val="nil"/>
                <w:bottom w:val="nil"/>
                <w:right w:val="nil"/>
                <w:between w:val="nil"/>
              </w:pBdr>
              <w:spacing w:before="0" w:after="0" w:line="240" w:lineRule="auto"/>
              <w:ind w:left="0" w:hanging="2"/>
              <w:jc w:val="left"/>
              <w:rPr>
                <w:color w:val="212121"/>
              </w:rPr>
            </w:pPr>
            <w:r>
              <w:rPr>
                <w:color w:val="212121"/>
              </w:rPr>
              <w:t>BOOL</w:t>
            </w:r>
          </w:p>
        </w:tc>
        <w:tc>
          <w:tcPr>
            <w:tcW w:w="3345" w:type="dxa"/>
            <w:shd w:val="clear" w:color="auto" w:fill="auto"/>
            <w:tcMar>
              <w:top w:w="100" w:type="dxa"/>
              <w:left w:w="100" w:type="dxa"/>
              <w:bottom w:w="100" w:type="dxa"/>
              <w:right w:w="100" w:type="dxa"/>
            </w:tcMar>
          </w:tcPr>
          <w:p w14:paraId="0000044B" w14:textId="77777777" w:rsidR="00D656D1" w:rsidRDefault="00000000">
            <w:pPr>
              <w:widowControl w:val="0"/>
              <w:pBdr>
                <w:top w:val="nil"/>
                <w:left w:val="nil"/>
                <w:bottom w:val="nil"/>
                <w:right w:val="nil"/>
                <w:between w:val="nil"/>
              </w:pBdr>
              <w:spacing w:before="0" w:after="0" w:line="240" w:lineRule="auto"/>
              <w:ind w:left="0" w:hanging="2"/>
              <w:jc w:val="left"/>
              <w:rPr>
                <w:color w:val="212121"/>
              </w:rPr>
            </w:pPr>
            <w:r>
              <w:rPr>
                <w:color w:val="212121"/>
              </w:rPr>
              <w:t xml:space="preserve">Semnal de activare </w:t>
            </w:r>
            <w:proofErr w:type="spellStart"/>
            <w:r>
              <w:rPr>
                <w:color w:val="212121"/>
              </w:rPr>
              <w:t>automentinere</w:t>
            </w:r>
            <w:proofErr w:type="spellEnd"/>
          </w:p>
        </w:tc>
      </w:tr>
      <w:tr w:rsidR="00D656D1" w14:paraId="34D3A0C9" w14:textId="77777777">
        <w:tc>
          <w:tcPr>
            <w:tcW w:w="3345" w:type="dxa"/>
            <w:shd w:val="clear" w:color="auto" w:fill="auto"/>
            <w:tcMar>
              <w:top w:w="100" w:type="dxa"/>
              <w:left w:w="100" w:type="dxa"/>
              <w:bottom w:w="100" w:type="dxa"/>
              <w:right w:w="100" w:type="dxa"/>
            </w:tcMar>
          </w:tcPr>
          <w:p w14:paraId="0000044C" w14:textId="77777777" w:rsidR="00D656D1" w:rsidRDefault="00000000">
            <w:pPr>
              <w:widowControl w:val="0"/>
              <w:pBdr>
                <w:top w:val="nil"/>
                <w:left w:val="nil"/>
                <w:bottom w:val="nil"/>
                <w:right w:val="nil"/>
                <w:between w:val="nil"/>
              </w:pBdr>
              <w:spacing w:before="0" w:after="0" w:line="240" w:lineRule="auto"/>
              <w:ind w:left="0" w:hanging="2"/>
              <w:jc w:val="left"/>
              <w:rPr>
                <w:color w:val="212121"/>
              </w:rPr>
            </w:pPr>
            <w:r>
              <w:rPr>
                <w:color w:val="212121"/>
              </w:rPr>
              <w:t>Reset1</w:t>
            </w:r>
          </w:p>
        </w:tc>
        <w:tc>
          <w:tcPr>
            <w:tcW w:w="3345" w:type="dxa"/>
            <w:shd w:val="clear" w:color="auto" w:fill="auto"/>
            <w:tcMar>
              <w:top w:w="100" w:type="dxa"/>
              <w:left w:w="100" w:type="dxa"/>
              <w:bottom w:w="100" w:type="dxa"/>
              <w:right w:w="100" w:type="dxa"/>
            </w:tcMar>
          </w:tcPr>
          <w:p w14:paraId="0000044D" w14:textId="77777777" w:rsidR="00D656D1" w:rsidRDefault="00000000">
            <w:pPr>
              <w:widowControl w:val="0"/>
              <w:pBdr>
                <w:top w:val="nil"/>
                <w:left w:val="nil"/>
                <w:bottom w:val="nil"/>
                <w:right w:val="nil"/>
                <w:between w:val="nil"/>
              </w:pBdr>
              <w:spacing w:before="0" w:after="0" w:line="240" w:lineRule="auto"/>
              <w:ind w:left="0" w:hanging="2"/>
              <w:jc w:val="left"/>
              <w:rPr>
                <w:color w:val="212121"/>
              </w:rPr>
            </w:pPr>
            <w:r>
              <w:rPr>
                <w:color w:val="212121"/>
              </w:rPr>
              <w:t>BOOL</w:t>
            </w:r>
          </w:p>
        </w:tc>
        <w:tc>
          <w:tcPr>
            <w:tcW w:w="3345" w:type="dxa"/>
            <w:shd w:val="clear" w:color="auto" w:fill="auto"/>
            <w:tcMar>
              <w:top w:w="100" w:type="dxa"/>
              <w:left w:w="100" w:type="dxa"/>
              <w:bottom w:w="100" w:type="dxa"/>
              <w:right w:w="100" w:type="dxa"/>
            </w:tcMar>
          </w:tcPr>
          <w:p w14:paraId="0000044E" w14:textId="77777777" w:rsidR="00D656D1" w:rsidRDefault="00000000">
            <w:pPr>
              <w:widowControl w:val="0"/>
              <w:spacing w:before="0" w:after="0" w:line="240" w:lineRule="auto"/>
              <w:ind w:left="0" w:hanging="2"/>
              <w:jc w:val="left"/>
              <w:rPr>
                <w:color w:val="212121"/>
              </w:rPr>
            </w:pPr>
            <w:r>
              <w:rPr>
                <w:color w:val="212121"/>
              </w:rPr>
              <w:t xml:space="preserve">Semnal de dezactivare </w:t>
            </w:r>
            <w:proofErr w:type="spellStart"/>
            <w:r>
              <w:rPr>
                <w:color w:val="212121"/>
              </w:rPr>
              <w:t>automentinere</w:t>
            </w:r>
            <w:proofErr w:type="spellEnd"/>
            <w:r>
              <w:rPr>
                <w:color w:val="212121"/>
              </w:rPr>
              <w:t xml:space="preserve"> </w:t>
            </w:r>
          </w:p>
        </w:tc>
      </w:tr>
    </w:tbl>
    <w:p w14:paraId="0000044F" w14:textId="77777777" w:rsidR="00D656D1" w:rsidRDefault="00D656D1">
      <w:pPr>
        <w:ind w:left="0" w:hanging="2"/>
        <w:rPr>
          <w:color w:val="212121"/>
        </w:rPr>
      </w:pPr>
    </w:p>
    <w:p w14:paraId="00000450" w14:textId="77777777" w:rsidR="00D656D1" w:rsidRDefault="00000000">
      <w:pPr>
        <w:ind w:left="0" w:hanging="2"/>
        <w:rPr>
          <w:color w:val="212121"/>
        </w:rPr>
      </w:pPr>
      <w:r>
        <w:rPr>
          <w:color w:val="212121"/>
        </w:rPr>
        <w:t>Descriere semnale de ieșire din bloc:</w:t>
      </w:r>
    </w:p>
    <w:tbl>
      <w:tblPr>
        <w:tblStyle w:val="a7"/>
        <w:tblW w:w="100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45"/>
        <w:gridCol w:w="3345"/>
        <w:gridCol w:w="3345"/>
      </w:tblGrid>
      <w:tr w:rsidR="00D656D1" w14:paraId="35CC2081" w14:textId="77777777">
        <w:tc>
          <w:tcPr>
            <w:tcW w:w="3345" w:type="dxa"/>
            <w:shd w:val="clear" w:color="auto" w:fill="auto"/>
            <w:tcMar>
              <w:top w:w="100" w:type="dxa"/>
              <w:left w:w="100" w:type="dxa"/>
              <w:bottom w:w="100" w:type="dxa"/>
              <w:right w:w="100" w:type="dxa"/>
            </w:tcMar>
          </w:tcPr>
          <w:p w14:paraId="00000451" w14:textId="77777777" w:rsidR="00D656D1" w:rsidRDefault="00000000">
            <w:pPr>
              <w:widowControl w:val="0"/>
              <w:spacing w:before="0" w:after="0" w:line="240" w:lineRule="auto"/>
              <w:ind w:left="0" w:hanging="2"/>
              <w:jc w:val="left"/>
              <w:rPr>
                <w:color w:val="212121"/>
              </w:rPr>
            </w:pPr>
            <w:r>
              <w:rPr>
                <w:color w:val="212121"/>
              </w:rPr>
              <w:t>Denumire semnal de intrare</w:t>
            </w:r>
          </w:p>
        </w:tc>
        <w:tc>
          <w:tcPr>
            <w:tcW w:w="3345" w:type="dxa"/>
            <w:shd w:val="clear" w:color="auto" w:fill="auto"/>
            <w:tcMar>
              <w:top w:w="100" w:type="dxa"/>
              <w:left w:w="100" w:type="dxa"/>
              <w:bottom w:w="100" w:type="dxa"/>
              <w:right w:w="100" w:type="dxa"/>
            </w:tcMar>
          </w:tcPr>
          <w:p w14:paraId="00000452" w14:textId="77777777" w:rsidR="00D656D1" w:rsidRDefault="00000000">
            <w:pPr>
              <w:widowControl w:val="0"/>
              <w:spacing w:before="0" w:after="0" w:line="240" w:lineRule="auto"/>
              <w:ind w:left="0" w:hanging="2"/>
              <w:jc w:val="left"/>
              <w:rPr>
                <w:color w:val="212121"/>
              </w:rPr>
            </w:pPr>
            <w:r>
              <w:rPr>
                <w:color w:val="212121"/>
              </w:rPr>
              <w:t>Tip de data</w:t>
            </w:r>
          </w:p>
        </w:tc>
        <w:tc>
          <w:tcPr>
            <w:tcW w:w="3345" w:type="dxa"/>
            <w:shd w:val="clear" w:color="auto" w:fill="auto"/>
            <w:tcMar>
              <w:top w:w="100" w:type="dxa"/>
              <w:left w:w="100" w:type="dxa"/>
              <w:bottom w:w="100" w:type="dxa"/>
              <w:right w:w="100" w:type="dxa"/>
            </w:tcMar>
          </w:tcPr>
          <w:p w14:paraId="00000453" w14:textId="77777777" w:rsidR="00D656D1" w:rsidRDefault="00000000">
            <w:pPr>
              <w:widowControl w:val="0"/>
              <w:spacing w:before="0" w:after="0" w:line="240" w:lineRule="auto"/>
              <w:ind w:left="0" w:hanging="2"/>
              <w:jc w:val="left"/>
              <w:rPr>
                <w:color w:val="212121"/>
              </w:rPr>
            </w:pPr>
            <w:r>
              <w:rPr>
                <w:color w:val="212121"/>
              </w:rPr>
              <w:t>Descriere detaliată</w:t>
            </w:r>
          </w:p>
        </w:tc>
      </w:tr>
      <w:tr w:rsidR="00D656D1" w14:paraId="7307B466" w14:textId="77777777">
        <w:tc>
          <w:tcPr>
            <w:tcW w:w="3345" w:type="dxa"/>
            <w:shd w:val="clear" w:color="auto" w:fill="auto"/>
            <w:tcMar>
              <w:top w:w="100" w:type="dxa"/>
              <w:left w:w="100" w:type="dxa"/>
              <w:bottom w:w="100" w:type="dxa"/>
              <w:right w:w="100" w:type="dxa"/>
            </w:tcMar>
          </w:tcPr>
          <w:p w14:paraId="00000454" w14:textId="77777777" w:rsidR="00D656D1" w:rsidRDefault="00000000">
            <w:pPr>
              <w:widowControl w:val="0"/>
              <w:spacing w:before="0" w:after="0" w:line="240" w:lineRule="auto"/>
              <w:ind w:left="0" w:hanging="2"/>
              <w:jc w:val="left"/>
              <w:rPr>
                <w:color w:val="212121"/>
              </w:rPr>
            </w:pPr>
            <w:r>
              <w:rPr>
                <w:color w:val="212121"/>
              </w:rPr>
              <w:lastRenderedPageBreak/>
              <w:t>Q1</w:t>
            </w:r>
          </w:p>
        </w:tc>
        <w:tc>
          <w:tcPr>
            <w:tcW w:w="3345" w:type="dxa"/>
            <w:shd w:val="clear" w:color="auto" w:fill="auto"/>
            <w:tcMar>
              <w:top w:w="100" w:type="dxa"/>
              <w:left w:w="100" w:type="dxa"/>
              <w:bottom w:w="100" w:type="dxa"/>
              <w:right w:w="100" w:type="dxa"/>
            </w:tcMar>
          </w:tcPr>
          <w:p w14:paraId="00000455" w14:textId="77777777" w:rsidR="00D656D1" w:rsidRDefault="00000000">
            <w:pPr>
              <w:widowControl w:val="0"/>
              <w:spacing w:before="0" w:after="0" w:line="240" w:lineRule="auto"/>
              <w:ind w:left="0" w:hanging="2"/>
              <w:jc w:val="left"/>
              <w:rPr>
                <w:color w:val="212121"/>
              </w:rPr>
            </w:pPr>
            <w:r>
              <w:rPr>
                <w:color w:val="212121"/>
              </w:rPr>
              <w:t>BOOL</w:t>
            </w:r>
          </w:p>
        </w:tc>
        <w:tc>
          <w:tcPr>
            <w:tcW w:w="3345" w:type="dxa"/>
            <w:shd w:val="clear" w:color="auto" w:fill="auto"/>
            <w:tcMar>
              <w:top w:w="100" w:type="dxa"/>
              <w:left w:w="100" w:type="dxa"/>
              <w:bottom w:w="100" w:type="dxa"/>
              <w:right w:w="100" w:type="dxa"/>
            </w:tcMar>
          </w:tcPr>
          <w:p w14:paraId="00000456" w14:textId="77777777" w:rsidR="00D656D1" w:rsidRDefault="00000000">
            <w:pPr>
              <w:widowControl w:val="0"/>
              <w:spacing w:before="0" w:after="0" w:line="240" w:lineRule="auto"/>
              <w:ind w:left="0" w:hanging="2"/>
              <w:jc w:val="left"/>
              <w:rPr>
                <w:color w:val="212121"/>
              </w:rPr>
            </w:pPr>
            <w:r>
              <w:rPr>
                <w:color w:val="212121"/>
              </w:rPr>
              <w:t>Rezultat</w:t>
            </w:r>
          </w:p>
        </w:tc>
      </w:tr>
    </w:tbl>
    <w:p w14:paraId="00000457" w14:textId="77777777" w:rsidR="00D656D1" w:rsidRDefault="00000000">
      <w:pPr>
        <w:ind w:left="0" w:hanging="2"/>
        <w:rPr>
          <w:color w:val="212121"/>
        </w:rPr>
      </w:pPr>
      <w:r>
        <w:rPr>
          <w:color w:val="212121"/>
        </w:rPr>
        <w:t>Ieșirea Q1 este resetată dacă intrarea Reset1 este setată, indiferent de starea intrării Set. Dacă intrarea SET este setată și Reset1 nu este setata, bit-</w:t>
      </w:r>
      <w:proofErr w:type="spellStart"/>
      <w:r>
        <w:rPr>
          <w:color w:val="212121"/>
        </w:rPr>
        <w:t>ul</w:t>
      </w:r>
      <w:proofErr w:type="spellEnd"/>
      <w:r>
        <w:rPr>
          <w:color w:val="212121"/>
        </w:rPr>
        <w:t xml:space="preserve">  de ieșire Q1 este setat. Dacă ambele intrări sunt FALSE, ieșirea Q1 își va păstra valoarea anterioară.</w:t>
      </w:r>
    </w:p>
    <w:p w14:paraId="00000458" w14:textId="77777777" w:rsidR="00D656D1" w:rsidRDefault="00000000">
      <w:pPr>
        <w:numPr>
          <w:ilvl w:val="0"/>
          <w:numId w:val="16"/>
        </w:numPr>
        <w:ind w:left="0" w:hanging="2"/>
        <w:rPr>
          <w:color w:val="212121"/>
        </w:rPr>
      </w:pPr>
      <w:r>
        <w:rPr>
          <w:color w:val="212121"/>
        </w:rPr>
        <w:t>TON</w:t>
      </w:r>
    </w:p>
    <w:p w14:paraId="00000459" w14:textId="77777777" w:rsidR="00D656D1" w:rsidRDefault="00000000">
      <w:pPr>
        <w:ind w:left="0" w:hanging="2"/>
        <w:rPr>
          <w:color w:val="212121"/>
        </w:rPr>
      </w:pPr>
      <w:r>
        <w:rPr>
          <w:noProof/>
          <w:color w:val="212121"/>
        </w:rPr>
        <w:drawing>
          <wp:inline distT="114300" distB="114300" distL="114300" distR="114300" wp14:anchorId="1BC524A1" wp14:editId="751AFB4B">
            <wp:extent cx="1162050" cy="581025"/>
            <wp:effectExtent l="0" t="0" r="0" b="0"/>
            <wp:docPr id="112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00"/>
                    <a:srcRect/>
                    <a:stretch>
                      <a:fillRect/>
                    </a:stretch>
                  </pic:blipFill>
                  <pic:spPr>
                    <a:xfrm>
                      <a:off x="0" y="0"/>
                      <a:ext cx="1162050" cy="581025"/>
                    </a:xfrm>
                    <a:prstGeom prst="rect">
                      <a:avLst/>
                    </a:prstGeom>
                    <a:ln/>
                  </pic:spPr>
                </pic:pic>
              </a:graphicData>
            </a:graphic>
          </wp:inline>
        </w:drawing>
      </w:r>
    </w:p>
    <w:p w14:paraId="0000045A" w14:textId="77777777" w:rsidR="00D656D1" w:rsidRDefault="00000000">
      <w:pPr>
        <w:ind w:left="0" w:hanging="2"/>
        <w:rPr>
          <w:color w:val="212121"/>
        </w:rPr>
      </w:pPr>
      <w:r>
        <w:rPr>
          <w:color w:val="212121"/>
        </w:rPr>
        <w:t xml:space="preserve">Temporizator care are ca rezultat </w:t>
      </w:r>
      <w:proofErr w:type="spellStart"/>
      <w:r>
        <w:rPr>
          <w:color w:val="212121"/>
        </w:rPr>
        <w:t>intarzierea</w:t>
      </w:r>
      <w:proofErr w:type="spellEnd"/>
      <w:r>
        <w:rPr>
          <w:color w:val="212121"/>
        </w:rPr>
        <w:t xml:space="preserve"> </w:t>
      </w:r>
      <w:proofErr w:type="spellStart"/>
      <w:r>
        <w:rPr>
          <w:color w:val="212121"/>
        </w:rPr>
        <w:t>activarii</w:t>
      </w:r>
      <w:proofErr w:type="spellEnd"/>
      <w:r>
        <w:rPr>
          <w:color w:val="212121"/>
        </w:rPr>
        <w:t xml:space="preserve"> semnalului de ieșire Q cu un interval de timp setabil prin parametrul PT. Condiția este ca intrarea IN sa </w:t>
      </w:r>
      <w:proofErr w:type="spellStart"/>
      <w:r>
        <w:rPr>
          <w:color w:val="212121"/>
        </w:rPr>
        <w:t>ramana</w:t>
      </w:r>
      <w:proofErr w:type="spellEnd"/>
      <w:r>
        <w:rPr>
          <w:color w:val="212121"/>
        </w:rPr>
        <w:t xml:space="preserve"> activa pe intervalul de timp PT.</w:t>
      </w:r>
    </w:p>
    <w:p w14:paraId="0000045B" w14:textId="77777777" w:rsidR="00D656D1" w:rsidRDefault="00000000">
      <w:pPr>
        <w:ind w:left="0" w:hanging="2"/>
        <w:rPr>
          <w:color w:val="212121"/>
        </w:rPr>
      </w:pPr>
      <w:r>
        <w:rPr>
          <w:color w:val="212121"/>
        </w:rPr>
        <w:t>Descriere semnale de intrare în bloc:</w:t>
      </w:r>
    </w:p>
    <w:tbl>
      <w:tblPr>
        <w:tblStyle w:val="a8"/>
        <w:tblW w:w="100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45"/>
        <w:gridCol w:w="3345"/>
        <w:gridCol w:w="3345"/>
      </w:tblGrid>
      <w:tr w:rsidR="00D656D1" w14:paraId="09A0AE76" w14:textId="77777777">
        <w:tc>
          <w:tcPr>
            <w:tcW w:w="3345" w:type="dxa"/>
            <w:shd w:val="clear" w:color="auto" w:fill="auto"/>
            <w:tcMar>
              <w:top w:w="100" w:type="dxa"/>
              <w:left w:w="100" w:type="dxa"/>
              <w:bottom w:w="100" w:type="dxa"/>
              <w:right w:w="100" w:type="dxa"/>
            </w:tcMar>
          </w:tcPr>
          <w:p w14:paraId="0000045C" w14:textId="77777777" w:rsidR="00D656D1" w:rsidRDefault="00000000">
            <w:pPr>
              <w:widowControl w:val="0"/>
              <w:spacing w:before="0" w:after="0" w:line="240" w:lineRule="auto"/>
              <w:ind w:left="0" w:hanging="2"/>
              <w:jc w:val="left"/>
              <w:rPr>
                <w:color w:val="212121"/>
              </w:rPr>
            </w:pPr>
            <w:r>
              <w:rPr>
                <w:color w:val="212121"/>
              </w:rPr>
              <w:t>Denumire semnal de intrare</w:t>
            </w:r>
          </w:p>
        </w:tc>
        <w:tc>
          <w:tcPr>
            <w:tcW w:w="3345" w:type="dxa"/>
            <w:shd w:val="clear" w:color="auto" w:fill="auto"/>
            <w:tcMar>
              <w:top w:w="100" w:type="dxa"/>
              <w:left w:w="100" w:type="dxa"/>
              <w:bottom w:w="100" w:type="dxa"/>
              <w:right w:w="100" w:type="dxa"/>
            </w:tcMar>
          </w:tcPr>
          <w:p w14:paraId="0000045D" w14:textId="77777777" w:rsidR="00D656D1" w:rsidRDefault="00000000">
            <w:pPr>
              <w:widowControl w:val="0"/>
              <w:spacing w:before="0" w:after="0" w:line="240" w:lineRule="auto"/>
              <w:ind w:left="0" w:hanging="2"/>
              <w:jc w:val="left"/>
              <w:rPr>
                <w:color w:val="212121"/>
              </w:rPr>
            </w:pPr>
            <w:r>
              <w:rPr>
                <w:color w:val="212121"/>
              </w:rPr>
              <w:t>Tip de data</w:t>
            </w:r>
          </w:p>
        </w:tc>
        <w:tc>
          <w:tcPr>
            <w:tcW w:w="3345" w:type="dxa"/>
            <w:shd w:val="clear" w:color="auto" w:fill="auto"/>
            <w:tcMar>
              <w:top w:w="100" w:type="dxa"/>
              <w:left w:w="100" w:type="dxa"/>
              <w:bottom w:w="100" w:type="dxa"/>
              <w:right w:w="100" w:type="dxa"/>
            </w:tcMar>
          </w:tcPr>
          <w:p w14:paraId="0000045E" w14:textId="77777777" w:rsidR="00D656D1" w:rsidRDefault="00000000">
            <w:pPr>
              <w:widowControl w:val="0"/>
              <w:spacing w:before="0" w:after="0" w:line="240" w:lineRule="auto"/>
              <w:ind w:left="0" w:hanging="2"/>
              <w:jc w:val="left"/>
              <w:rPr>
                <w:color w:val="212121"/>
              </w:rPr>
            </w:pPr>
            <w:r>
              <w:rPr>
                <w:color w:val="212121"/>
              </w:rPr>
              <w:t>Descriere detaliată</w:t>
            </w:r>
          </w:p>
        </w:tc>
      </w:tr>
      <w:tr w:rsidR="00D656D1" w14:paraId="74518CA7" w14:textId="77777777">
        <w:tc>
          <w:tcPr>
            <w:tcW w:w="3345" w:type="dxa"/>
            <w:shd w:val="clear" w:color="auto" w:fill="auto"/>
            <w:tcMar>
              <w:top w:w="100" w:type="dxa"/>
              <w:left w:w="100" w:type="dxa"/>
              <w:bottom w:w="100" w:type="dxa"/>
              <w:right w:w="100" w:type="dxa"/>
            </w:tcMar>
          </w:tcPr>
          <w:p w14:paraId="0000045F" w14:textId="77777777" w:rsidR="00D656D1" w:rsidRDefault="00000000">
            <w:pPr>
              <w:widowControl w:val="0"/>
              <w:spacing w:before="0" w:after="0" w:line="240" w:lineRule="auto"/>
              <w:ind w:left="0" w:hanging="2"/>
              <w:jc w:val="left"/>
              <w:rPr>
                <w:color w:val="212121"/>
              </w:rPr>
            </w:pPr>
            <w:r>
              <w:rPr>
                <w:color w:val="212121"/>
              </w:rPr>
              <w:t>IN</w:t>
            </w:r>
          </w:p>
        </w:tc>
        <w:tc>
          <w:tcPr>
            <w:tcW w:w="3345" w:type="dxa"/>
            <w:shd w:val="clear" w:color="auto" w:fill="auto"/>
            <w:tcMar>
              <w:top w:w="100" w:type="dxa"/>
              <w:left w:w="100" w:type="dxa"/>
              <w:bottom w:w="100" w:type="dxa"/>
              <w:right w:w="100" w:type="dxa"/>
            </w:tcMar>
          </w:tcPr>
          <w:p w14:paraId="00000460" w14:textId="77777777" w:rsidR="00D656D1" w:rsidRDefault="00000000">
            <w:pPr>
              <w:widowControl w:val="0"/>
              <w:spacing w:before="0" w:after="0" w:line="240" w:lineRule="auto"/>
              <w:ind w:left="0" w:hanging="2"/>
              <w:jc w:val="left"/>
              <w:rPr>
                <w:color w:val="212121"/>
              </w:rPr>
            </w:pPr>
            <w:r>
              <w:rPr>
                <w:color w:val="212121"/>
              </w:rPr>
              <w:t>BOOL</w:t>
            </w:r>
          </w:p>
        </w:tc>
        <w:tc>
          <w:tcPr>
            <w:tcW w:w="3345" w:type="dxa"/>
            <w:shd w:val="clear" w:color="auto" w:fill="auto"/>
            <w:tcMar>
              <w:top w:w="100" w:type="dxa"/>
              <w:left w:w="100" w:type="dxa"/>
              <w:bottom w:w="100" w:type="dxa"/>
              <w:right w:w="100" w:type="dxa"/>
            </w:tcMar>
          </w:tcPr>
          <w:p w14:paraId="00000461" w14:textId="77777777" w:rsidR="00D656D1" w:rsidRDefault="00000000">
            <w:pPr>
              <w:widowControl w:val="0"/>
              <w:spacing w:before="0" w:after="0" w:line="240" w:lineRule="auto"/>
              <w:ind w:left="0" w:hanging="2"/>
              <w:jc w:val="left"/>
              <w:rPr>
                <w:color w:val="212121"/>
              </w:rPr>
            </w:pPr>
            <w:r>
              <w:rPr>
                <w:color w:val="212121"/>
              </w:rPr>
              <w:t>Semnal de activare temporizator</w:t>
            </w:r>
          </w:p>
        </w:tc>
      </w:tr>
      <w:tr w:rsidR="00D656D1" w14:paraId="778DCDD0" w14:textId="77777777">
        <w:tc>
          <w:tcPr>
            <w:tcW w:w="3345" w:type="dxa"/>
            <w:shd w:val="clear" w:color="auto" w:fill="auto"/>
            <w:tcMar>
              <w:top w:w="100" w:type="dxa"/>
              <w:left w:w="100" w:type="dxa"/>
              <w:bottom w:w="100" w:type="dxa"/>
              <w:right w:w="100" w:type="dxa"/>
            </w:tcMar>
          </w:tcPr>
          <w:p w14:paraId="00000462" w14:textId="77777777" w:rsidR="00D656D1" w:rsidRDefault="00000000">
            <w:pPr>
              <w:widowControl w:val="0"/>
              <w:spacing w:before="0" w:after="0" w:line="240" w:lineRule="auto"/>
              <w:ind w:left="0" w:hanging="2"/>
              <w:jc w:val="left"/>
              <w:rPr>
                <w:color w:val="212121"/>
              </w:rPr>
            </w:pPr>
            <w:r>
              <w:rPr>
                <w:color w:val="212121"/>
              </w:rPr>
              <w:t>PT</w:t>
            </w:r>
          </w:p>
        </w:tc>
        <w:tc>
          <w:tcPr>
            <w:tcW w:w="3345" w:type="dxa"/>
            <w:shd w:val="clear" w:color="auto" w:fill="auto"/>
            <w:tcMar>
              <w:top w:w="100" w:type="dxa"/>
              <w:left w:w="100" w:type="dxa"/>
              <w:bottom w:w="100" w:type="dxa"/>
              <w:right w:w="100" w:type="dxa"/>
            </w:tcMar>
          </w:tcPr>
          <w:p w14:paraId="00000463" w14:textId="77777777" w:rsidR="00D656D1" w:rsidRDefault="00000000">
            <w:pPr>
              <w:widowControl w:val="0"/>
              <w:spacing w:before="0" w:after="0" w:line="240" w:lineRule="auto"/>
              <w:ind w:left="0" w:hanging="2"/>
              <w:jc w:val="left"/>
              <w:rPr>
                <w:color w:val="212121"/>
              </w:rPr>
            </w:pPr>
            <w:proofErr w:type="spellStart"/>
            <w:r>
              <w:rPr>
                <w:color w:val="212121"/>
              </w:rPr>
              <w:t>unsigned</w:t>
            </w:r>
            <w:proofErr w:type="spellEnd"/>
            <w:r>
              <w:rPr>
                <w:color w:val="212121"/>
              </w:rPr>
              <w:t xml:space="preserve"> </w:t>
            </w:r>
            <w:proofErr w:type="spellStart"/>
            <w:r>
              <w:rPr>
                <w:color w:val="212121"/>
              </w:rPr>
              <w:t>integer</w:t>
            </w:r>
            <w:proofErr w:type="spellEnd"/>
          </w:p>
        </w:tc>
        <w:tc>
          <w:tcPr>
            <w:tcW w:w="3345" w:type="dxa"/>
            <w:shd w:val="clear" w:color="auto" w:fill="auto"/>
            <w:tcMar>
              <w:top w:w="100" w:type="dxa"/>
              <w:left w:w="100" w:type="dxa"/>
              <w:bottom w:w="100" w:type="dxa"/>
              <w:right w:w="100" w:type="dxa"/>
            </w:tcMar>
          </w:tcPr>
          <w:p w14:paraId="00000464" w14:textId="77777777" w:rsidR="00D656D1" w:rsidRDefault="00000000">
            <w:pPr>
              <w:widowControl w:val="0"/>
              <w:spacing w:before="0" w:after="0" w:line="240" w:lineRule="auto"/>
              <w:ind w:left="0" w:hanging="2"/>
              <w:jc w:val="left"/>
              <w:rPr>
                <w:color w:val="212121"/>
              </w:rPr>
            </w:pPr>
            <w:r>
              <w:rPr>
                <w:color w:val="212121"/>
              </w:rPr>
              <w:t>Interval de timp setabil [ms]</w:t>
            </w:r>
          </w:p>
        </w:tc>
      </w:tr>
    </w:tbl>
    <w:p w14:paraId="00000465" w14:textId="77777777" w:rsidR="00D656D1" w:rsidRDefault="00D656D1">
      <w:pPr>
        <w:ind w:left="0" w:hanging="2"/>
        <w:rPr>
          <w:color w:val="212121"/>
        </w:rPr>
      </w:pPr>
    </w:p>
    <w:p w14:paraId="00000466" w14:textId="77777777" w:rsidR="00D656D1" w:rsidRDefault="00000000">
      <w:pPr>
        <w:ind w:left="0" w:hanging="2"/>
        <w:rPr>
          <w:color w:val="212121"/>
        </w:rPr>
      </w:pPr>
      <w:r>
        <w:rPr>
          <w:color w:val="212121"/>
        </w:rPr>
        <w:t>Descriere semnale de ieșire din bloc:</w:t>
      </w:r>
    </w:p>
    <w:tbl>
      <w:tblPr>
        <w:tblStyle w:val="a9"/>
        <w:tblW w:w="100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45"/>
        <w:gridCol w:w="3345"/>
        <w:gridCol w:w="3345"/>
      </w:tblGrid>
      <w:tr w:rsidR="00D656D1" w14:paraId="161D9B2D" w14:textId="77777777">
        <w:tc>
          <w:tcPr>
            <w:tcW w:w="3345" w:type="dxa"/>
            <w:shd w:val="clear" w:color="auto" w:fill="auto"/>
            <w:tcMar>
              <w:top w:w="100" w:type="dxa"/>
              <w:left w:w="100" w:type="dxa"/>
              <w:bottom w:w="100" w:type="dxa"/>
              <w:right w:w="100" w:type="dxa"/>
            </w:tcMar>
          </w:tcPr>
          <w:p w14:paraId="00000467" w14:textId="77777777" w:rsidR="00D656D1" w:rsidRDefault="00000000">
            <w:pPr>
              <w:widowControl w:val="0"/>
              <w:spacing w:before="0" w:after="0" w:line="240" w:lineRule="auto"/>
              <w:ind w:left="0" w:hanging="2"/>
              <w:jc w:val="left"/>
              <w:rPr>
                <w:color w:val="212121"/>
              </w:rPr>
            </w:pPr>
            <w:r>
              <w:rPr>
                <w:color w:val="212121"/>
              </w:rPr>
              <w:t>Denumire semnal de intrare</w:t>
            </w:r>
          </w:p>
        </w:tc>
        <w:tc>
          <w:tcPr>
            <w:tcW w:w="3345" w:type="dxa"/>
            <w:shd w:val="clear" w:color="auto" w:fill="auto"/>
            <w:tcMar>
              <w:top w:w="100" w:type="dxa"/>
              <w:left w:w="100" w:type="dxa"/>
              <w:bottom w:w="100" w:type="dxa"/>
              <w:right w:w="100" w:type="dxa"/>
            </w:tcMar>
          </w:tcPr>
          <w:p w14:paraId="00000468" w14:textId="77777777" w:rsidR="00D656D1" w:rsidRDefault="00000000">
            <w:pPr>
              <w:widowControl w:val="0"/>
              <w:spacing w:before="0" w:after="0" w:line="240" w:lineRule="auto"/>
              <w:ind w:left="0" w:hanging="2"/>
              <w:jc w:val="left"/>
              <w:rPr>
                <w:color w:val="212121"/>
              </w:rPr>
            </w:pPr>
            <w:r>
              <w:rPr>
                <w:color w:val="212121"/>
              </w:rPr>
              <w:t>Tip de data</w:t>
            </w:r>
          </w:p>
        </w:tc>
        <w:tc>
          <w:tcPr>
            <w:tcW w:w="3345" w:type="dxa"/>
            <w:shd w:val="clear" w:color="auto" w:fill="auto"/>
            <w:tcMar>
              <w:top w:w="100" w:type="dxa"/>
              <w:left w:w="100" w:type="dxa"/>
              <w:bottom w:w="100" w:type="dxa"/>
              <w:right w:w="100" w:type="dxa"/>
            </w:tcMar>
          </w:tcPr>
          <w:p w14:paraId="00000469" w14:textId="77777777" w:rsidR="00D656D1" w:rsidRDefault="00000000">
            <w:pPr>
              <w:widowControl w:val="0"/>
              <w:spacing w:before="0" w:after="0" w:line="240" w:lineRule="auto"/>
              <w:ind w:left="0" w:hanging="2"/>
              <w:jc w:val="left"/>
              <w:rPr>
                <w:color w:val="212121"/>
              </w:rPr>
            </w:pPr>
            <w:r>
              <w:rPr>
                <w:color w:val="212121"/>
              </w:rPr>
              <w:t>Descriere detaliată</w:t>
            </w:r>
          </w:p>
        </w:tc>
      </w:tr>
      <w:tr w:rsidR="00D656D1" w14:paraId="08D6D582" w14:textId="77777777">
        <w:tc>
          <w:tcPr>
            <w:tcW w:w="3345" w:type="dxa"/>
            <w:shd w:val="clear" w:color="auto" w:fill="auto"/>
            <w:tcMar>
              <w:top w:w="100" w:type="dxa"/>
              <w:left w:w="100" w:type="dxa"/>
              <w:bottom w:w="100" w:type="dxa"/>
              <w:right w:w="100" w:type="dxa"/>
            </w:tcMar>
          </w:tcPr>
          <w:p w14:paraId="0000046A" w14:textId="77777777" w:rsidR="00D656D1" w:rsidRDefault="00000000">
            <w:pPr>
              <w:widowControl w:val="0"/>
              <w:spacing w:before="0" w:after="0" w:line="240" w:lineRule="auto"/>
              <w:ind w:left="0" w:hanging="2"/>
              <w:jc w:val="left"/>
              <w:rPr>
                <w:color w:val="212121"/>
              </w:rPr>
            </w:pPr>
            <w:r>
              <w:rPr>
                <w:color w:val="212121"/>
              </w:rPr>
              <w:t>Q</w:t>
            </w:r>
          </w:p>
        </w:tc>
        <w:tc>
          <w:tcPr>
            <w:tcW w:w="3345" w:type="dxa"/>
            <w:shd w:val="clear" w:color="auto" w:fill="auto"/>
            <w:tcMar>
              <w:top w:w="100" w:type="dxa"/>
              <w:left w:w="100" w:type="dxa"/>
              <w:bottom w:w="100" w:type="dxa"/>
              <w:right w:w="100" w:type="dxa"/>
            </w:tcMar>
          </w:tcPr>
          <w:p w14:paraId="0000046B" w14:textId="77777777" w:rsidR="00D656D1" w:rsidRDefault="00000000">
            <w:pPr>
              <w:widowControl w:val="0"/>
              <w:spacing w:before="0" w:after="0" w:line="240" w:lineRule="auto"/>
              <w:ind w:left="0" w:hanging="2"/>
              <w:jc w:val="left"/>
              <w:rPr>
                <w:color w:val="212121"/>
              </w:rPr>
            </w:pPr>
            <w:r>
              <w:rPr>
                <w:color w:val="212121"/>
              </w:rPr>
              <w:t>BOOL</w:t>
            </w:r>
          </w:p>
        </w:tc>
        <w:tc>
          <w:tcPr>
            <w:tcW w:w="3345" w:type="dxa"/>
            <w:shd w:val="clear" w:color="auto" w:fill="auto"/>
            <w:tcMar>
              <w:top w:w="100" w:type="dxa"/>
              <w:left w:w="100" w:type="dxa"/>
              <w:bottom w:w="100" w:type="dxa"/>
              <w:right w:w="100" w:type="dxa"/>
            </w:tcMar>
          </w:tcPr>
          <w:p w14:paraId="0000046C" w14:textId="77777777" w:rsidR="00D656D1" w:rsidRDefault="00000000">
            <w:pPr>
              <w:widowControl w:val="0"/>
              <w:spacing w:before="0" w:after="0" w:line="240" w:lineRule="auto"/>
              <w:ind w:left="0" w:hanging="2"/>
              <w:jc w:val="left"/>
              <w:rPr>
                <w:color w:val="212121"/>
              </w:rPr>
            </w:pPr>
            <w:r>
              <w:rPr>
                <w:color w:val="212121"/>
              </w:rPr>
              <w:t>Rezultat</w:t>
            </w:r>
          </w:p>
        </w:tc>
      </w:tr>
    </w:tbl>
    <w:p w14:paraId="0000046D" w14:textId="77777777" w:rsidR="00D656D1" w:rsidRDefault="00D656D1">
      <w:pPr>
        <w:ind w:left="0" w:hanging="2"/>
        <w:rPr>
          <w:color w:val="212121"/>
        </w:rPr>
      </w:pPr>
    </w:p>
    <w:p w14:paraId="0000046E" w14:textId="77777777" w:rsidR="00D656D1" w:rsidRDefault="00000000">
      <w:pPr>
        <w:ind w:left="0" w:hanging="2"/>
        <w:rPr>
          <w:color w:val="212121"/>
        </w:rPr>
      </w:pPr>
      <w:r>
        <w:rPr>
          <w:color w:val="212121"/>
        </w:rPr>
        <w:t>Modul de funcționare este descris de diagramele de mai jos:</w:t>
      </w:r>
    </w:p>
    <w:p w14:paraId="0000046F" w14:textId="77777777" w:rsidR="00D656D1" w:rsidRDefault="00000000">
      <w:pPr>
        <w:ind w:left="0" w:hanging="2"/>
        <w:rPr>
          <w:color w:val="212121"/>
        </w:rPr>
      </w:pPr>
      <w:r>
        <w:rPr>
          <w:noProof/>
          <w:color w:val="212121"/>
        </w:rPr>
        <w:lastRenderedPageBreak/>
        <w:drawing>
          <wp:inline distT="114300" distB="114300" distL="114300" distR="114300" wp14:anchorId="27275F0A" wp14:editId="2C75C09A">
            <wp:extent cx="4543425" cy="1866900"/>
            <wp:effectExtent l="0" t="0" r="0" b="0"/>
            <wp:docPr id="107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1"/>
                    <a:srcRect/>
                    <a:stretch>
                      <a:fillRect/>
                    </a:stretch>
                  </pic:blipFill>
                  <pic:spPr>
                    <a:xfrm>
                      <a:off x="0" y="0"/>
                      <a:ext cx="4543425" cy="1866900"/>
                    </a:xfrm>
                    <a:prstGeom prst="rect">
                      <a:avLst/>
                    </a:prstGeom>
                    <a:ln/>
                  </pic:spPr>
                </pic:pic>
              </a:graphicData>
            </a:graphic>
          </wp:inline>
        </w:drawing>
      </w:r>
    </w:p>
    <w:p w14:paraId="00000470" w14:textId="77777777" w:rsidR="00D656D1" w:rsidRDefault="00000000">
      <w:pPr>
        <w:numPr>
          <w:ilvl w:val="0"/>
          <w:numId w:val="16"/>
        </w:numPr>
        <w:ind w:left="0" w:hanging="2"/>
        <w:rPr>
          <w:color w:val="212121"/>
        </w:rPr>
      </w:pPr>
      <w:r>
        <w:rPr>
          <w:color w:val="212121"/>
        </w:rPr>
        <w:t>TOF</w:t>
      </w:r>
    </w:p>
    <w:p w14:paraId="00000471" w14:textId="77777777" w:rsidR="00D656D1" w:rsidRDefault="00000000">
      <w:pPr>
        <w:ind w:left="0" w:hanging="2"/>
        <w:rPr>
          <w:color w:val="212121"/>
        </w:rPr>
      </w:pPr>
      <w:r>
        <w:rPr>
          <w:noProof/>
          <w:color w:val="212121"/>
        </w:rPr>
        <w:drawing>
          <wp:inline distT="114300" distB="114300" distL="114300" distR="114300" wp14:anchorId="3C6A8FBD" wp14:editId="5F191D8D">
            <wp:extent cx="1104900" cy="561975"/>
            <wp:effectExtent l="0" t="0" r="0" b="0"/>
            <wp:docPr id="110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2"/>
                    <a:srcRect/>
                    <a:stretch>
                      <a:fillRect/>
                    </a:stretch>
                  </pic:blipFill>
                  <pic:spPr>
                    <a:xfrm>
                      <a:off x="0" y="0"/>
                      <a:ext cx="1104900" cy="561975"/>
                    </a:xfrm>
                    <a:prstGeom prst="rect">
                      <a:avLst/>
                    </a:prstGeom>
                    <a:ln/>
                  </pic:spPr>
                </pic:pic>
              </a:graphicData>
            </a:graphic>
          </wp:inline>
        </w:drawing>
      </w:r>
    </w:p>
    <w:p w14:paraId="00000472" w14:textId="77777777" w:rsidR="00D656D1" w:rsidRDefault="00000000">
      <w:pPr>
        <w:ind w:left="0" w:hanging="2"/>
        <w:rPr>
          <w:color w:val="212121"/>
        </w:rPr>
      </w:pPr>
      <w:r>
        <w:rPr>
          <w:color w:val="212121"/>
        </w:rPr>
        <w:t>Temporizator care are ca rezultat menținerea activa semnalului de ieșire Q un interval de timp setabil prin parametrul PT, chiar dacă semnalul de intrare IN a devenit inactiv.</w:t>
      </w:r>
    </w:p>
    <w:p w14:paraId="00000473" w14:textId="77777777" w:rsidR="00D656D1" w:rsidRDefault="00000000">
      <w:pPr>
        <w:ind w:left="0" w:hanging="2"/>
        <w:rPr>
          <w:color w:val="212121"/>
        </w:rPr>
      </w:pPr>
      <w:r>
        <w:rPr>
          <w:color w:val="212121"/>
        </w:rPr>
        <w:t>Descriere semnale de intrare în bloc:</w:t>
      </w:r>
    </w:p>
    <w:tbl>
      <w:tblPr>
        <w:tblStyle w:val="aa"/>
        <w:tblW w:w="100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45"/>
        <w:gridCol w:w="3345"/>
        <w:gridCol w:w="3345"/>
      </w:tblGrid>
      <w:tr w:rsidR="00D656D1" w14:paraId="34C98CA2" w14:textId="77777777">
        <w:tc>
          <w:tcPr>
            <w:tcW w:w="3345" w:type="dxa"/>
            <w:shd w:val="clear" w:color="auto" w:fill="auto"/>
            <w:tcMar>
              <w:top w:w="100" w:type="dxa"/>
              <w:left w:w="100" w:type="dxa"/>
              <w:bottom w:w="100" w:type="dxa"/>
              <w:right w:w="100" w:type="dxa"/>
            </w:tcMar>
          </w:tcPr>
          <w:p w14:paraId="00000474" w14:textId="77777777" w:rsidR="00D656D1" w:rsidRDefault="00000000">
            <w:pPr>
              <w:widowControl w:val="0"/>
              <w:spacing w:before="0" w:after="0" w:line="240" w:lineRule="auto"/>
              <w:ind w:left="0" w:hanging="2"/>
              <w:jc w:val="left"/>
              <w:rPr>
                <w:color w:val="212121"/>
              </w:rPr>
            </w:pPr>
            <w:r>
              <w:rPr>
                <w:color w:val="212121"/>
              </w:rPr>
              <w:t>Denumire semnal de intrare</w:t>
            </w:r>
          </w:p>
        </w:tc>
        <w:tc>
          <w:tcPr>
            <w:tcW w:w="3345" w:type="dxa"/>
            <w:shd w:val="clear" w:color="auto" w:fill="auto"/>
            <w:tcMar>
              <w:top w:w="100" w:type="dxa"/>
              <w:left w:w="100" w:type="dxa"/>
              <w:bottom w:w="100" w:type="dxa"/>
              <w:right w:w="100" w:type="dxa"/>
            </w:tcMar>
          </w:tcPr>
          <w:p w14:paraId="00000475" w14:textId="77777777" w:rsidR="00D656D1" w:rsidRDefault="00000000">
            <w:pPr>
              <w:widowControl w:val="0"/>
              <w:spacing w:before="0" w:after="0" w:line="240" w:lineRule="auto"/>
              <w:ind w:left="0" w:hanging="2"/>
              <w:jc w:val="left"/>
              <w:rPr>
                <w:color w:val="212121"/>
              </w:rPr>
            </w:pPr>
            <w:r>
              <w:rPr>
                <w:color w:val="212121"/>
              </w:rPr>
              <w:t>Tip de data</w:t>
            </w:r>
          </w:p>
        </w:tc>
        <w:tc>
          <w:tcPr>
            <w:tcW w:w="3345" w:type="dxa"/>
            <w:shd w:val="clear" w:color="auto" w:fill="auto"/>
            <w:tcMar>
              <w:top w:w="100" w:type="dxa"/>
              <w:left w:w="100" w:type="dxa"/>
              <w:bottom w:w="100" w:type="dxa"/>
              <w:right w:w="100" w:type="dxa"/>
            </w:tcMar>
          </w:tcPr>
          <w:p w14:paraId="00000476" w14:textId="77777777" w:rsidR="00D656D1" w:rsidRDefault="00000000">
            <w:pPr>
              <w:widowControl w:val="0"/>
              <w:spacing w:before="0" w:after="0" w:line="240" w:lineRule="auto"/>
              <w:ind w:left="0" w:hanging="2"/>
              <w:jc w:val="left"/>
              <w:rPr>
                <w:color w:val="212121"/>
              </w:rPr>
            </w:pPr>
            <w:r>
              <w:rPr>
                <w:color w:val="212121"/>
              </w:rPr>
              <w:t>Descriere detaliată</w:t>
            </w:r>
          </w:p>
        </w:tc>
      </w:tr>
      <w:tr w:rsidR="00D656D1" w14:paraId="3324E35E" w14:textId="77777777">
        <w:tc>
          <w:tcPr>
            <w:tcW w:w="3345" w:type="dxa"/>
            <w:shd w:val="clear" w:color="auto" w:fill="auto"/>
            <w:tcMar>
              <w:top w:w="100" w:type="dxa"/>
              <w:left w:w="100" w:type="dxa"/>
              <w:bottom w:w="100" w:type="dxa"/>
              <w:right w:w="100" w:type="dxa"/>
            </w:tcMar>
          </w:tcPr>
          <w:p w14:paraId="00000477" w14:textId="77777777" w:rsidR="00D656D1" w:rsidRDefault="00000000">
            <w:pPr>
              <w:widowControl w:val="0"/>
              <w:spacing w:before="0" w:after="0" w:line="240" w:lineRule="auto"/>
              <w:ind w:left="0" w:hanging="2"/>
              <w:jc w:val="left"/>
              <w:rPr>
                <w:color w:val="212121"/>
              </w:rPr>
            </w:pPr>
            <w:r>
              <w:rPr>
                <w:color w:val="212121"/>
              </w:rPr>
              <w:t>IN</w:t>
            </w:r>
          </w:p>
        </w:tc>
        <w:tc>
          <w:tcPr>
            <w:tcW w:w="3345" w:type="dxa"/>
            <w:shd w:val="clear" w:color="auto" w:fill="auto"/>
            <w:tcMar>
              <w:top w:w="100" w:type="dxa"/>
              <w:left w:w="100" w:type="dxa"/>
              <w:bottom w:w="100" w:type="dxa"/>
              <w:right w:w="100" w:type="dxa"/>
            </w:tcMar>
          </w:tcPr>
          <w:p w14:paraId="00000478" w14:textId="77777777" w:rsidR="00D656D1" w:rsidRDefault="00000000">
            <w:pPr>
              <w:widowControl w:val="0"/>
              <w:spacing w:before="0" w:after="0" w:line="240" w:lineRule="auto"/>
              <w:ind w:left="0" w:hanging="2"/>
              <w:jc w:val="left"/>
              <w:rPr>
                <w:color w:val="212121"/>
              </w:rPr>
            </w:pPr>
            <w:r>
              <w:rPr>
                <w:color w:val="212121"/>
              </w:rPr>
              <w:t>BOOL</w:t>
            </w:r>
          </w:p>
        </w:tc>
        <w:tc>
          <w:tcPr>
            <w:tcW w:w="3345" w:type="dxa"/>
            <w:shd w:val="clear" w:color="auto" w:fill="auto"/>
            <w:tcMar>
              <w:top w:w="100" w:type="dxa"/>
              <w:left w:w="100" w:type="dxa"/>
              <w:bottom w:w="100" w:type="dxa"/>
              <w:right w:w="100" w:type="dxa"/>
            </w:tcMar>
          </w:tcPr>
          <w:p w14:paraId="00000479" w14:textId="77777777" w:rsidR="00D656D1" w:rsidRDefault="00000000">
            <w:pPr>
              <w:widowControl w:val="0"/>
              <w:spacing w:before="0" w:after="0" w:line="240" w:lineRule="auto"/>
              <w:ind w:left="0" w:hanging="2"/>
              <w:jc w:val="left"/>
              <w:rPr>
                <w:color w:val="212121"/>
              </w:rPr>
            </w:pPr>
            <w:r>
              <w:rPr>
                <w:color w:val="212121"/>
              </w:rPr>
              <w:t>Semnal de activare temporizator</w:t>
            </w:r>
          </w:p>
        </w:tc>
      </w:tr>
      <w:tr w:rsidR="00D656D1" w14:paraId="29334FB0" w14:textId="77777777">
        <w:tc>
          <w:tcPr>
            <w:tcW w:w="3345" w:type="dxa"/>
            <w:shd w:val="clear" w:color="auto" w:fill="auto"/>
            <w:tcMar>
              <w:top w:w="100" w:type="dxa"/>
              <w:left w:w="100" w:type="dxa"/>
              <w:bottom w:w="100" w:type="dxa"/>
              <w:right w:w="100" w:type="dxa"/>
            </w:tcMar>
          </w:tcPr>
          <w:p w14:paraId="0000047A" w14:textId="77777777" w:rsidR="00D656D1" w:rsidRDefault="00000000">
            <w:pPr>
              <w:widowControl w:val="0"/>
              <w:spacing w:before="0" w:after="0" w:line="240" w:lineRule="auto"/>
              <w:ind w:left="0" w:hanging="2"/>
              <w:jc w:val="left"/>
              <w:rPr>
                <w:color w:val="212121"/>
              </w:rPr>
            </w:pPr>
            <w:r>
              <w:rPr>
                <w:color w:val="212121"/>
              </w:rPr>
              <w:t>PT</w:t>
            </w:r>
          </w:p>
        </w:tc>
        <w:tc>
          <w:tcPr>
            <w:tcW w:w="3345" w:type="dxa"/>
            <w:shd w:val="clear" w:color="auto" w:fill="auto"/>
            <w:tcMar>
              <w:top w:w="100" w:type="dxa"/>
              <w:left w:w="100" w:type="dxa"/>
              <w:bottom w:w="100" w:type="dxa"/>
              <w:right w:w="100" w:type="dxa"/>
            </w:tcMar>
          </w:tcPr>
          <w:p w14:paraId="0000047B" w14:textId="77777777" w:rsidR="00D656D1" w:rsidRDefault="00000000">
            <w:pPr>
              <w:widowControl w:val="0"/>
              <w:spacing w:before="0" w:after="0" w:line="240" w:lineRule="auto"/>
              <w:ind w:left="0" w:hanging="2"/>
              <w:jc w:val="left"/>
              <w:rPr>
                <w:color w:val="212121"/>
              </w:rPr>
            </w:pPr>
            <w:proofErr w:type="spellStart"/>
            <w:r>
              <w:rPr>
                <w:color w:val="212121"/>
              </w:rPr>
              <w:t>unsigned</w:t>
            </w:r>
            <w:proofErr w:type="spellEnd"/>
            <w:r>
              <w:rPr>
                <w:color w:val="212121"/>
              </w:rPr>
              <w:t xml:space="preserve"> </w:t>
            </w:r>
            <w:proofErr w:type="spellStart"/>
            <w:r>
              <w:rPr>
                <w:color w:val="212121"/>
              </w:rPr>
              <w:t>integer</w:t>
            </w:r>
            <w:proofErr w:type="spellEnd"/>
          </w:p>
        </w:tc>
        <w:tc>
          <w:tcPr>
            <w:tcW w:w="3345" w:type="dxa"/>
            <w:shd w:val="clear" w:color="auto" w:fill="auto"/>
            <w:tcMar>
              <w:top w:w="100" w:type="dxa"/>
              <w:left w:w="100" w:type="dxa"/>
              <w:bottom w:w="100" w:type="dxa"/>
              <w:right w:w="100" w:type="dxa"/>
            </w:tcMar>
          </w:tcPr>
          <w:p w14:paraId="0000047C" w14:textId="77777777" w:rsidR="00D656D1" w:rsidRDefault="00000000">
            <w:pPr>
              <w:widowControl w:val="0"/>
              <w:spacing w:before="0" w:after="0" w:line="240" w:lineRule="auto"/>
              <w:ind w:left="0" w:hanging="2"/>
              <w:jc w:val="left"/>
              <w:rPr>
                <w:color w:val="212121"/>
              </w:rPr>
            </w:pPr>
            <w:r>
              <w:rPr>
                <w:color w:val="212121"/>
              </w:rPr>
              <w:t>Interval de timp setabil [ms]</w:t>
            </w:r>
          </w:p>
        </w:tc>
      </w:tr>
    </w:tbl>
    <w:p w14:paraId="0000047D" w14:textId="77777777" w:rsidR="00D656D1" w:rsidRDefault="00D656D1">
      <w:pPr>
        <w:ind w:left="0" w:hanging="2"/>
        <w:rPr>
          <w:color w:val="212121"/>
        </w:rPr>
      </w:pPr>
    </w:p>
    <w:p w14:paraId="0000047E" w14:textId="77777777" w:rsidR="00D656D1" w:rsidRDefault="00000000">
      <w:pPr>
        <w:ind w:left="0" w:hanging="2"/>
        <w:rPr>
          <w:color w:val="212121"/>
        </w:rPr>
      </w:pPr>
      <w:r>
        <w:rPr>
          <w:color w:val="212121"/>
        </w:rPr>
        <w:t>Descriere semnale de ieșire din bloc:</w:t>
      </w:r>
    </w:p>
    <w:tbl>
      <w:tblPr>
        <w:tblStyle w:val="ab"/>
        <w:tblW w:w="100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45"/>
        <w:gridCol w:w="3345"/>
        <w:gridCol w:w="3345"/>
      </w:tblGrid>
      <w:tr w:rsidR="00D656D1" w14:paraId="3084D1CE" w14:textId="77777777">
        <w:tc>
          <w:tcPr>
            <w:tcW w:w="3345" w:type="dxa"/>
            <w:shd w:val="clear" w:color="auto" w:fill="auto"/>
            <w:tcMar>
              <w:top w:w="100" w:type="dxa"/>
              <w:left w:w="100" w:type="dxa"/>
              <w:bottom w:w="100" w:type="dxa"/>
              <w:right w:w="100" w:type="dxa"/>
            </w:tcMar>
          </w:tcPr>
          <w:p w14:paraId="0000047F" w14:textId="77777777" w:rsidR="00D656D1" w:rsidRDefault="00000000">
            <w:pPr>
              <w:widowControl w:val="0"/>
              <w:spacing w:before="0" w:after="0" w:line="240" w:lineRule="auto"/>
              <w:ind w:left="0" w:hanging="2"/>
              <w:jc w:val="left"/>
              <w:rPr>
                <w:color w:val="212121"/>
              </w:rPr>
            </w:pPr>
            <w:r>
              <w:rPr>
                <w:color w:val="212121"/>
              </w:rPr>
              <w:t>Denumire semnal de intrare</w:t>
            </w:r>
          </w:p>
        </w:tc>
        <w:tc>
          <w:tcPr>
            <w:tcW w:w="3345" w:type="dxa"/>
            <w:shd w:val="clear" w:color="auto" w:fill="auto"/>
            <w:tcMar>
              <w:top w:w="100" w:type="dxa"/>
              <w:left w:w="100" w:type="dxa"/>
              <w:bottom w:w="100" w:type="dxa"/>
              <w:right w:w="100" w:type="dxa"/>
            </w:tcMar>
          </w:tcPr>
          <w:p w14:paraId="00000480" w14:textId="77777777" w:rsidR="00D656D1" w:rsidRDefault="00000000">
            <w:pPr>
              <w:widowControl w:val="0"/>
              <w:spacing w:before="0" w:after="0" w:line="240" w:lineRule="auto"/>
              <w:ind w:left="0" w:hanging="2"/>
              <w:jc w:val="left"/>
              <w:rPr>
                <w:color w:val="212121"/>
              </w:rPr>
            </w:pPr>
            <w:r>
              <w:rPr>
                <w:color w:val="212121"/>
              </w:rPr>
              <w:t>Tip de data</w:t>
            </w:r>
          </w:p>
        </w:tc>
        <w:tc>
          <w:tcPr>
            <w:tcW w:w="3345" w:type="dxa"/>
            <w:shd w:val="clear" w:color="auto" w:fill="auto"/>
            <w:tcMar>
              <w:top w:w="100" w:type="dxa"/>
              <w:left w:w="100" w:type="dxa"/>
              <w:bottom w:w="100" w:type="dxa"/>
              <w:right w:w="100" w:type="dxa"/>
            </w:tcMar>
          </w:tcPr>
          <w:p w14:paraId="00000481" w14:textId="77777777" w:rsidR="00D656D1" w:rsidRDefault="00000000">
            <w:pPr>
              <w:widowControl w:val="0"/>
              <w:spacing w:before="0" w:after="0" w:line="240" w:lineRule="auto"/>
              <w:ind w:left="0" w:hanging="2"/>
              <w:jc w:val="left"/>
              <w:rPr>
                <w:color w:val="212121"/>
              </w:rPr>
            </w:pPr>
            <w:r>
              <w:rPr>
                <w:color w:val="212121"/>
              </w:rPr>
              <w:t>Descriere detaliată</w:t>
            </w:r>
          </w:p>
        </w:tc>
      </w:tr>
      <w:tr w:rsidR="00D656D1" w14:paraId="72718E85" w14:textId="77777777">
        <w:tc>
          <w:tcPr>
            <w:tcW w:w="3345" w:type="dxa"/>
            <w:shd w:val="clear" w:color="auto" w:fill="auto"/>
            <w:tcMar>
              <w:top w:w="100" w:type="dxa"/>
              <w:left w:w="100" w:type="dxa"/>
              <w:bottom w:w="100" w:type="dxa"/>
              <w:right w:w="100" w:type="dxa"/>
            </w:tcMar>
          </w:tcPr>
          <w:p w14:paraId="00000482" w14:textId="77777777" w:rsidR="00D656D1" w:rsidRDefault="00000000">
            <w:pPr>
              <w:widowControl w:val="0"/>
              <w:spacing w:before="0" w:after="0" w:line="240" w:lineRule="auto"/>
              <w:ind w:left="0" w:hanging="2"/>
              <w:jc w:val="left"/>
              <w:rPr>
                <w:color w:val="212121"/>
              </w:rPr>
            </w:pPr>
            <w:r>
              <w:rPr>
                <w:color w:val="212121"/>
              </w:rPr>
              <w:t>Q</w:t>
            </w:r>
          </w:p>
        </w:tc>
        <w:tc>
          <w:tcPr>
            <w:tcW w:w="3345" w:type="dxa"/>
            <w:shd w:val="clear" w:color="auto" w:fill="auto"/>
            <w:tcMar>
              <w:top w:w="100" w:type="dxa"/>
              <w:left w:w="100" w:type="dxa"/>
              <w:bottom w:w="100" w:type="dxa"/>
              <w:right w:w="100" w:type="dxa"/>
            </w:tcMar>
          </w:tcPr>
          <w:p w14:paraId="00000483" w14:textId="77777777" w:rsidR="00D656D1" w:rsidRDefault="00000000">
            <w:pPr>
              <w:widowControl w:val="0"/>
              <w:spacing w:before="0" w:after="0" w:line="240" w:lineRule="auto"/>
              <w:ind w:left="0" w:hanging="2"/>
              <w:jc w:val="left"/>
              <w:rPr>
                <w:color w:val="212121"/>
              </w:rPr>
            </w:pPr>
            <w:r>
              <w:rPr>
                <w:color w:val="212121"/>
              </w:rPr>
              <w:t>BOOL</w:t>
            </w:r>
          </w:p>
        </w:tc>
        <w:tc>
          <w:tcPr>
            <w:tcW w:w="3345" w:type="dxa"/>
            <w:shd w:val="clear" w:color="auto" w:fill="auto"/>
            <w:tcMar>
              <w:top w:w="100" w:type="dxa"/>
              <w:left w:w="100" w:type="dxa"/>
              <w:bottom w:w="100" w:type="dxa"/>
              <w:right w:w="100" w:type="dxa"/>
            </w:tcMar>
          </w:tcPr>
          <w:p w14:paraId="00000484" w14:textId="77777777" w:rsidR="00D656D1" w:rsidRDefault="00000000">
            <w:pPr>
              <w:widowControl w:val="0"/>
              <w:spacing w:before="0" w:after="0" w:line="240" w:lineRule="auto"/>
              <w:ind w:left="0" w:hanging="2"/>
              <w:jc w:val="left"/>
              <w:rPr>
                <w:color w:val="212121"/>
              </w:rPr>
            </w:pPr>
            <w:r>
              <w:rPr>
                <w:color w:val="212121"/>
              </w:rPr>
              <w:t>Rezultat</w:t>
            </w:r>
          </w:p>
        </w:tc>
      </w:tr>
    </w:tbl>
    <w:p w14:paraId="00000485" w14:textId="77777777" w:rsidR="00D656D1" w:rsidRDefault="00D656D1">
      <w:pPr>
        <w:ind w:left="0" w:hanging="2"/>
        <w:rPr>
          <w:color w:val="212121"/>
        </w:rPr>
      </w:pPr>
    </w:p>
    <w:p w14:paraId="00000486" w14:textId="77777777" w:rsidR="00D656D1" w:rsidRDefault="00000000">
      <w:pPr>
        <w:ind w:left="0" w:hanging="2"/>
        <w:rPr>
          <w:color w:val="212121"/>
        </w:rPr>
      </w:pPr>
      <w:r>
        <w:rPr>
          <w:color w:val="212121"/>
        </w:rPr>
        <w:t>Modul de funcționare este descris de diagramele de mai jos:</w:t>
      </w:r>
    </w:p>
    <w:p w14:paraId="00000487" w14:textId="77777777" w:rsidR="00D656D1" w:rsidRDefault="00000000">
      <w:pPr>
        <w:ind w:left="0" w:hanging="2"/>
        <w:rPr>
          <w:color w:val="212121"/>
        </w:rPr>
      </w:pPr>
      <w:r>
        <w:rPr>
          <w:noProof/>
          <w:color w:val="212121"/>
        </w:rPr>
        <w:lastRenderedPageBreak/>
        <w:drawing>
          <wp:inline distT="114300" distB="114300" distL="114300" distR="114300" wp14:anchorId="618F8688" wp14:editId="5A290737">
            <wp:extent cx="4648200" cy="1809750"/>
            <wp:effectExtent l="0" t="0" r="0" b="0"/>
            <wp:docPr id="112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3"/>
                    <a:srcRect/>
                    <a:stretch>
                      <a:fillRect/>
                    </a:stretch>
                  </pic:blipFill>
                  <pic:spPr>
                    <a:xfrm>
                      <a:off x="0" y="0"/>
                      <a:ext cx="4648200" cy="1809750"/>
                    </a:xfrm>
                    <a:prstGeom prst="rect">
                      <a:avLst/>
                    </a:prstGeom>
                    <a:ln/>
                  </pic:spPr>
                </pic:pic>
              </a:graphicData>
            </a:graphic>
          </wp:inline>
        </w:drawing>
      </w:r>
    </w:p>
    <w:p w14:paraId="00000488" w14:textId="77777777" w:rsidR="00D656D1" w:rsidRDefault="00000000">
      <w:pPr>
        <w:numPr>
          <w:ilvl w:val="0"/>
          <w:numId w:val="16"/>
        </w:numPr>
        <w:ind w:left="0" w:hanging="2"/>
        <w:rPr>
          <w:color w:val="212121"/>
        </w:rPr>
      </w:pPr>
      <w:r>
        <w:rPr>
          <w:color w:val="212121"/>
        </w:rPr>
        <w:t xml:space="preserve">Funcții pentru </w:t>
      </w:r>
      <w:proofErr w:type="spellStart"/>
      <w:r>
        <w:rPr>
          <w:color w:val="212121"/>
        </w:rPr>
        <w:t>determinari</w:t>
      </w:r>
      <w:proofErr w:type="spellEnd"/>
      <w:r>
        <w:rPr>
          <w:color w:val="212121"/>
        </w:rPr>
        <w:t xml:space="preserve"> statistice: MAX, MIN, AVG, DISP</w:t>
      </w:r>
    </w:p>
    <w:p w14:paraId="00000489" w14:textId="77777777" w:rsidR="00D656D1" w:rsidRDefault="00000000">
      <w:pPr>
        <w:ind w:left="0" w:hanging="2"/>
        <w:rPr>
          <w:color w:val="212121"/>
        </w:rPr>
      </w:pPr>
      <w:r>
        <w:rPr>
          <w:noProof/>
          <w:color w:val="212121"/>
        </w:rPr>
        <w:drawing>
          <wp:inline distT="114300" distB="114300" distL="114300" distR="114300" wp14:anchorId="7306B3D3" wp14:editId="632DA69A">
            <wp:extent cx="4743450" cy="714375"/>
            <wp:effectExtent l="0" t="0" r="0" b="0"/>
            <wp:docPr id="108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4"/>
                    <a:srcRect/>
                    <a:stretch>
                      <a:fillRect/>
                    </a:stretch>
                  </pic:blipFill>
                  <pic:spPr>
                    <a:xfrm>
                      <a:off x="0" y="0"/>
                      <a:ext cx="4743450" cy="714375"/>
                    </a:xfrm>
                    <a:prstGeom prst="rect">
                      <a:avLst/>
                    </a:prstGeom>
                    <a:ln/>
                  </pic:spPr>
                </pic:pic>
              </a:graphicData>
            </a:graphic>
          </wp:inline>
        </w:drawing>
      </w:r>
    </w:p>
    <w:p w14:paraId="0000048A" w14:textId="77777777" w:rsidR="00D656D1" w:rsidRDefault="00000000">
      <w:pPr>
        <w:ind w:left="0" w:hanging="2"/>
        <w:rPr>
          <w:color w:val="212121"/>
        </w:rPr>
      </w:pPr>
      <w:r>
        <w:rPr>
          <w:color w:val="212121"/>
        </w:rPr>
        <w:t>Blocurile pot fi utilizate pentru calcularea mediei aritmetice, minimului, maximului sau dispersiei pentru o mărime monitorizata de ES200 pe un interval de timp setabil (</w:t>
      </w:r>
      <w:proofErr w:type="spellStart"/>
      <w:r>
        <w:rPr>
          <w:color w:val="212121"/>
        </w:rPr>
        <w:t>WindowSize</w:t>
      </w:r>
      <w:proofErr w:type="spellEnd"/>
      <w:r>
        <w:rPr>
          <w:color w:val="212121"/>
        </w:rPr>
        <w:t xml:space="preserve">) și măsurată cu o frecvență (rata de eșantionare) definită de parametrul </w:t>
      </w:r>
      <w:proofErr w:type="spellStart"/>
      <w:r>
        <w:rPr>
          <w:color w:val="212121"/>
        </w:rPr>
        <w:t>SampleTime</w:t>
      </w:r>
      <w:proofErr w:type="spellEnd"/>
      <w:r>
        <w:rPr>
          <w:color w:val="212121"/>
        </w:rPr>
        <w:t>(ms).</w:t>
      </w:r>
    </w:p>
    <w:p w14:paraId="0000048B" w14:textId="77777777" w:rsidR="00D656D1" w:rsidRDefault="00000000">
      <w:pPr>
        <w:ind w:left="0" w:hanging="2"/>
        <w:rPr>
          <w:color w:val="212121"/>
        </w:rPr>
      </w:pPr>
      <w:r>
        <w:rPr>
          <w:color w:val="212121"/>
        </w:rPr>
        <w:t>Descriere semnale de intrare în bloc:</w:t>
      </w:r>
    </w:p>
    <w:tbl>
      <w:tblPr>
        <w:tblStyle w:val="ac"/>
        <w:tblW w:w="100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45"/>
        <w:gridCol w:w="3345"/>
        <w:gridCol w:w="3345"/>
      </w:tblGrid>
      <w:tr w:rsidR="00D656D1" w14:paraId="0975777C" w14:textId="77777777">
        <w:tc>
          <w:tcPr>
            <w:tcW w:w="3345" w:type="dxa"/>
            <w:shd w:val="clear" w:color="auto" w:fill="auto"/>
            <w:tcMar>
              <w:top w:w="100" w:type="dxa"/>
              <w:left w:w="100" w:type="dxa"/>
              <w:bottom w:w="100" w:type="dxa"/>
              <w:right w:w="100" w:type="dxa"/>
            </w:tcMar>
          </w:tcPr>
          <w:p w14:paraId="0000048C" w14:textId="77777777" w:rsidR="00D656D1" w:rsidRDefault="00000000">
            <w:pPr>
              <w:widowControl w:val="0"/>
              <w:spacing w:before="0" w:after="0" w:line="240" w:lineRule="auto"/>
              <w:ind w:left="0" w:hanging="2"/>
              <w:jc w:val="left"/>
              <w:rPr>
                <w:color w:val="212121"/>
              </w:rPr>
            </w:pPr>
            <w:r>
              <w:rPr>
                <w:color w:val="212121"/>
              </w:rPr>
              <w:t>Denumire semnal de intrare</w:t>
            </w:r>
          </w:p>
        </w:tc>
        <w:tc>
          <w:tcPr>
            <w:tcW w:w="3345" w:type="dxa"/>
            <w:shd w:val="clear" w:color="auto" w:fill="auto"/>
            <w:tcMar>
              <w:top w:w="100" w:type="dxa"/>
              <w:left w:w="100" w:type="dxa"/>
              <w:bottom w:w="100" w:type="dxa"/>
              <w:right w:w="100" w:type="dxa"/>
            </w:tcMar>
          </w:tcPr>
          <w:p w14:paraId="0000048D" w14:textId="77777777" w:rsidR="00D656D1" w:rsidRDefault="00000000">
            <w:pPr>
              <w:widowControl w:val="0"/>
              <w:spacing w:before="0" w:after="0" w:line="240" w:lineRule="auto"/>
              <w:ind w:left="0" w:hanging="2"/>
              <w:jc w:val="left"/>
              <w:rPr>
                <w:color w:val="212121"/>
              </w:rPr>
            </w:pPr>
            <w:r>
              <w:rPr>
                <w:color w:val="212121"/>
              </w:rPr>
              <w:t>Tip de data</w:t>
            </w:r>
          </w:p>
        </w:tc>
        <w:tc>
          <w:tcPr>
            <w:tcW w:w="3345" w:type="dxa"/>
            <w:shd w:val="clear" w:color="auto" w:fill="auto"/>
            <w:tcMar>
              <w:top w:w="100" w:type="dxa"/>
              <w:left w:w="100" w:type="dxa"/>
              <w:bottom w:w="100" w:type="dxa"/>
              <w:right w:w="100" w:type="dxa"/>
            </w:tcMar>
          </w:tcPr>
          <w:p w14:paraId="0000048E" w14:textId="77777777" w:rsidR="00D656D1" w:rsidRDefault="00000000">
            <w:pPr>
              <w:widowControl w:val="0"/>
              <w:spacing w:before="0" w:after="0" w:line="240" w:lineRule="auto"/>
              <w:ind w:left="0" w:hanging="2"/>
              <w:jc w:val="left"/>
              <w:rPr>
                <w:color w:val="212121"/>
              </w:rPr>
            </w:pPr>
            <w:r>
              <w:rPr>
                <w:color w:val="212121"/>
              </w:rPr>
              <w:t>Descriere detaliată</w:t>
            </w:r>
          </w:p>
        </w:tc>
      </w:tr>
      <w:tr w:rsidR="00D656D1" w14:paraId="7A758A90" w14:textId="77777777">
        <w:tc>
          <w:tcPr>
            <w:tcW w:w="3345" w:type="dxa"/>
            <w:shd w:val="clear" w:color="auto" w:fill="auto"/>
            <w:tcMar>
              <w:top w:w="100" w:type="dxa"/>
              <w:left w:w="100" w:type="dxa"/>
              <w:bottom w:w="100" w:type="dxa"/>
              <w:right w:w="100" w:type="dxa"/>
            </w:tcMar>
          </w:tcPr>
          <w:p w14:paraId="0000048F" w14:textId="77777777" w:rsidR="00D656D1" w:rsidRDefault="00000000">
            <w:pPr>
              <w:widowControl w:val="0"/>
              <w:spacing w:before="0" w:after="0" w:line="240" w:lineRule="auto"/>
              <w:ind w:left="0" w:hanging="2"/>
              <w:jc w:val="left"/>
              <w:rPr>
                <w:color w:val="212121"/>
              </w:rPr>
            </w:pPr>
            <w:proofErr w:type="spellStart"/>
            <w:r>
              <w:rPr>
                <w:color w:val="212121"/>
              </w:rPr>
              <w:t>SampleTime</w:t>
            </w:r>
            <w:proofErr w:type="spellEnd"/>
            <w:r>
              <w:rPr>
                <w:color w:val="212121"/>
              </w:rPr>
              <w:t>(ms)</w:t>
            </w:r>
          </w:p>
        </w:tc>
        <w:tc>
          <w:tcPr>
            <w:tcW w:w="3345" w:type="dxa"/>
            <w:shd w:val="clear" w:color="auto" w:fill="auto"/>
            <w:tcMar>
              <w:top w:w="100" w:type="dxa"/>
              <w:left w:w="100" w:type="dxa"/>
              <w:bottom w:w="100" w:type="dxa"/>
              <w:right w:w="100" w:type="dxa"/>
            </w:tcMar>
          </w:tcPr>
          <w:p w14:paraId="00000490" w14:textId="77777777" w:rsidR="00D656D1" w:rsidRDefault="00000000">
            <w:pPr>
              <w:widowControl w:val="0"/>
              <w:spacing w:before="0" w:after="0" w:line="240" w:lineRule="auto"/>
              <w:ind w:left="0" w:hanging="2"/>
              <w:jc w:val="left"/>
              <w:rPr>
                <w:color w:val="212121"/>
              </w:rPr>
            </w:pPr>
            <w:proofErr w:type="spellStart"/>
            <w:r>
              <w:rPr>
                <w:color w:val="212121"/>
              </w:rPr>
              <w:t>unsigned</w:t>
            </w:r>
            <w:proofErr w:type="spellEnd"/>
            <w:r>
              <w:rPr>
                <w:color w:val="212121"/>
              </w:rPr>
              <w:t xml:space="preserve"> </w:t>
            </w:r>
            <w:proofErr w:type="spellStart"/>
            <w:r>
              <w:rPr>
                <w:color w:val="212121"/>
              </w:rPr>
              <w:t>integer</w:t>
            </w:r>
            <w:proofErr w:type="spellEnd"/>
          </w:p>
        </w:tc>
        <w:tc>
          <w:tcPr>
            <w:tcW w:w="3345" w:type="dxa"/>
            <w:shd w:val="clear" w:color="auto" w:fill="auto"/>
            <w:tcMar>
              <w:top w:w="100" w:type="dxa"/>
              <w:left w:w="100" w:type="dxa"/>
              <w:bottom w:w="100" w:type="dxa"/>
              <w:right w:w="100" w:type="dxa"/>
            </w:tcMar>
          </w:tcPr>
          <w:p w14:paraId="00000491" w14:textId="77777777" w:rsidR="00D656D1" w:rsidRDefault="00000000">
            <w:pPr>
              <w:widowControl w:val="0"/>
              <w:spacing w:before="0" w:after="0" w:line="240" w:lineRule="auto"/>
              <w:ind w:left="0" w:hanging="2"/>
              <w:jc w:val="left"/>
              <w:rPr>
                <w:color w:val="212121"/>
              </w:rPr>
            </w:pPr>
            <w:r>
              <w:rPr>
                <w:color w:val="212121"/>
              </w:rPr>
              <w:t xml:space="preserve">Rata de eșantionare pentru intervalul de </w:t>
            </w:r>
            <w:proofErr w:type="spellStart"/>
            <w:r>
              <w:rPr>
                <w:color w:val="212121"/>
              </w:rPr>
              <w:t>masura</w:t>
            </w:r>
            <w:proofErr w:type="spellEnd"/>
          </w:p>
        </w:tc>
      </w:tr>
      <w:tr w:rsidR="00D656D1" w14:paraId="0A51B133" w14:textId="77777777">
        <w:tc>
          <w:tcPr>
            <w:tcW w:w="3345" w:type="dxa"/>
            <w:shd w:val="clear" w:color="auto" w:fill="auto"/>
            <w:tcMar>
              <w:top w:w="100" w:type="dxa"/>
              <w:left w:w="100" w:type="dxa"/>
              <w:bottom w:w="100" w:type="dxa"/>
              <w:right w:w="100" w:type="dxa"/>
            </w:tcMar>
          </w:tcPr>
          <w:p w14:paraId="00000492" w14:textId="77777777" w:rsidR="00D656D1" w:rsidRDefault="00000000">
            <w:pPr>
              <w:widowControl w:val="0"/>
              <w:spacing w:before="0" w:after="0" w:line="240" w:lineRule="auto"/>
              <w:ind w:left="0" w:hanging="2"/>
              <w:jc w:val="left"/>
              <w:rPr>
                <w:color w:val="212121"/>
              </w:rPr>
            </w:pPr>
            <w:proofErr w:type="spellStart"/>
            <w:r>
              <w:rPr>
                <w:color w:val="212121"/>
              </w:rPr>
              <w:t>WindowSize</w:t>
            </w:r>
            <w:proofErr w:type="spellEnd"/>
            <w:r>
              <w:rPr>
                <w:color w:val="212121"/>
              </w:rPr>
              <w:t>(s)</w:t>
            </w:r>
          </w:p>
        </w:tc>
        <w:tc>
          <w:tcPr>
            <w:tcW w:w="3345" w:type="dxa"/>
            <w:shd w:val="clear" w:color="auto" w:fill="auto"/>
            <w:tcMar>
              <w:top w:w="100" w:type="dxa"/>
              <w:left w:w="100" w:type="dxa"/>
              <w:bottom w:w="100" w:type="dxa"/>
              <w:right w:w="100" w:type="dxa"/>
            </w:tcMar>
          </w:tcPr>
          <w:p w14:paraId="00000493" w14:textId="77777777" w:rsidR="00D656D1" w:rsidRDefault="00000000">
            <w:pPr>
              <w:widowControl w:val="0"/>
              <w:spacing w:before="0" w:after="0" w:line="240" w:lineRule="auto"/>
              <w:ind w:left="0" w:hanging="2"/>
              <w:jc w:val="left"/>
              <w:rPr>
                <w:color w:val="212121"/>
              </w:rPr>
            </w:pPr>
            <w:proofErr w:type="spellStart"/>
            <w:r>
              <w:rPr>
                <w:color w:val="212121"/>
              </w:rPr>
              <w:t>unsigned</w:t>
            </w:r>
            <w:proofErr w:type="spellEnd"/>
            <w:r>
              <w:rPr>
                <w:color w:val="212121"/>
              </w:rPr>
              <w:t xml:space="preserve"> </w:t>
            </w:r>
            <w:proofErr w:type="spellStart"/>
            <w:r>
              <w:rPr>
                <w:color w:val="212121"/>
              </w:rPr>
              <w:t>integer</w:t>
            </w:r>
            <w:proofErr w:type="spellEnd"/>
          </w:p>
        </w:tc>
        <w:tc>
          <w:tcPr>
            <w:tcW w:w="3345" w:type="dxa"/>
            <w:shd w:val="clear" w:color="auto" w:fill="auto"/>
            <w:tcMar>
              <w:top w:w="100" w:type="dxa"/>
              <w:left w:w="100" w:type="dxa"/>
              <w:bottom w:w="100" w:type="dxa"/>
              <w:right w:w="100" w:type="dxa"/>
            </w:tcMar>
          </w:tcPr>
          <w:p w14:paraId="00000494" w14:textId="77777777" w:rsidR="00D656D1" w:rsidRDefault="00000000">
            <w:pPr>
              <w:widowControl w:val="0"/>
              <w:spacing w:before="0" w:after="0" w:line="240" w:lineRule="auto"/>
              <w:ind w:left="0" w:hanging="2"/>
              <w:jc w:val="left"/>
              <w:rPr>
                <w:color w:val="212121"/>
              </w:rPr>
            </w:pPr>
            <w:r>
              <w:rPr>
                <w:color w:val="212121"/>
              </w:rPr>
              <w:t xml:space="preserve">Interval de </w:t>
            </w:r>
            <w:proofErr w:type="spellStart"/>
            <w:r>
              <w:rPr>
                <w:color w:val="212121"/>
              </w:rPr>
              <w:t>masura</w:t>
            </w:r>
            <w:proofErr w:type="spellEnd"/>
            <w:r>
              <w:rPr>
                <w:color w:val="212121"/>
              </w:rPr>
              <w:t xml:space="preserve"> pentru care se </w:t>
            </w:r>
            <w:proofErr w:type="spellStart"/>
            <w:r>
              <w:rPr>
                <w:color w:val="212121"/>
              </w:rPr>
              <w:t>calculeaza</w:t>
            </w:r>
            <w:proofErr w:type="spellEnd"/>
            <w:r>
              <w:rPr>
                <w:color w:val="212121"/>
              </w:rPr>
              <w:t xml:space="preserve"> </w:t>
            </w:r>
          </w:p>
        </w:tc>
      </w:tr>
      <w:tr w:rsidR="00D656D1" w14:paraId="7B07A0CE" w14:textId="77777777">
        <w:tc>
          <w:tcPr>
            <w:tcW w:w="3345" w:type="dxa"/>
            <w:shd w:val="clear" w:color="auto" w:fill="auto"/>
            <w:tcMar>
              <w:top w:w="100" w:type="dxa"/>
              <w:left w:w="100" w:type="dxa"/>
              <w:bottom w:w="100" w:type="dxa"/>
              <w:right w:w="100" w:type="dxa"/>
            </w:tcMar>
          </w:tcPr>
          <w:p w14:paraId="00000495" w14:textId="77777777" w:rsidR="00D656D1" w:rsidRDefault="00000000">
            <w:pPr>
              <w:widowControl w:val="0"/>
              <w:spacing w:before="0" w:after="0" w:line="240" w:lineRule="auto"/>
              <w:ind w:left="0" w:hanging="2"/>
              <w:jc w:val="left"/>
              <w:rPr>
                <w:color w:val="212121"/>
              </w:rPr>
            </w:pPr>
            <w:proofErr w:type="spellStart"/>
            <w:r>
              <w:rPr>
                <w:color w:val="212121"/>
              </w:rPr>
              <w:t>Variable</w:t>
            </w:r>
            <w:proofErr w:type="spellEnd"/>
          </w:p>
        </w:tc>
        <w:tc>
          <w:tcPr>
            <w:tcW w:w="3345" w:type="dxa"/>
            <w:shd w:val="clear" w:color="auto" w:fill="auto"/>
            <w:tcMar>
              <w:top w:w="100" w:type="dxa"/>
              <w:left w:w="100" w:type="dxa"/>
              <w:bottom w:w="100" w:type="dxa"/>
              <w:right w:w="100" w:type="dxa"/>
            </w:tcMar>
          </w:tcPr>
          <w:p w14:paraId="00000496" w14:textId="77777777" w:rsidR="00D656D1" w:rsidRDefault="00D656D1">
            <w:pPr>
              <w:widowControl w:val="0"/>
              <w:spacing w:before="0" w:after="0" w:line="240" w:lineRule="auto"/>
              <w:ind w:left="0" w:hanging="2"/>
              <w:jc w:val="left"/>
              <w:rPr>
                <w:color w:val="212121"/>
              </w:rPr>
            </w:pPr>
          </w:p>
        </w:tc>
        <w:tc>
          <w:tcPr>
            <w:tcW w:w="3345" w:type="dxa"/>
            <w:shd w:val="clear" w:color="auto" w:fill="auto"/>
            <w:tcMar>
              <w:top w:w="100" w:type="dxa"/>
              <w:left w:w="100" w:type="dxa"/>
              <w:bottom w:w="100" w:type="dxa"/>
              <w:right w:w="100" w:type="dxa"/>
            </w:tcMar>
          </w:tcPr>
          <w:p w14:paraId="00000497" w14:textId="77777777" w:rsidR="00D656D1" w:rsidRDefault="00000000">
            <w:pPr>
              <w:widowControl w:val="0"/>
              <w:spacing w:before="0" w:after="0" w:line="240" w:lineRule="auto"/>
              <w:ind w:left="0" w:hanging="2"/>
              <w:jc w:val="left"/>
              <w:rPr>
                <w:color w:val="212121"/>
              </w:rPr>
            </w:pPr>
            <w:r>
              <w:rPr>
                <w:color w:val="212121"/>
              </w:rPr>
              <w:t>Mărimea pe care se aplica funcția în cauză</w:t>
            </w:r>
          </w:p>
        </w:tc>
      </w:tr>
    </w:tbl>
    <w:p w14:paraId="00000498" w14:textId="77777777" w:rsidR="00D656D1" w:rsidRDefault="00D656D1">
      <w:pPr>
        <w:ind w:left="0" w:hanging="2"/>
        <w:rPr>
          <w:color w:val="212121"/>
        </w:rPr>
      </w:pPr>
    </w:p>
    <w:p w14:paraId="00000499" w14:textId="77777777" w:rsidR="00D656D1" w:rsidRDefault="00000000">
      <w:pPr>
        <w:ind w:left="0" w:hanging="2"/>
        <w:rPr>
          <w:color w:val="212121"/>
        </w:rPr>
      </w:pPr>
      <w:r>
        <w:rPr>
          <w:color w:val="212121"/>
        </w:rPr>
        <w:t>Descriere semnale de ieșire din bloc:</w:t>
      </w:r>
    </w:p>
    <w:tbl>
      <w:tblPr>
        <w:tblStyle w:val="ad"/>
        <w:tblW w:w="100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45"/>
        <w:gridCol w:w="3345"/>
        <w:gridCol w:w="3345"/>
      </w:tblGrid>
      <w:tr w:rsidR="00D656D1" w14:paraId="6EB0F046" w14:textId="77777777">
        <w:tc>
          <w:tcPr>
            <w:tcW w:w="3345" w:type="dxa"/>
            <w:shd w:val="clear" w:color="auto" w:fill="auto"/>
            <w:tcMar>
              <w:top w:w="100" w:type="dxa"/>
              <w:left w:w="100" w:type="dxa"/>
              <w:bottom w:w="100" w:type="dxa"/>
              <w:right w:w="100" w:type="dxa"/>
            </w:tcMar>
          </w:tcPr>
          <w:p w14:paraId="0000049A" w14:textId="77777777" w:rsidR="00D656D1" w:rsidRDefault="00000000">
            <w:pPr>
              <w:widowControl w:val="0"/>
              <w:spacing w:before="0" w:after="0" w:line="240" w:lineRule="auto"/>
              <w:ind w:left="0" w:hanging="2"/>
              <w:jc w:val="left"/>
              <w:rPr>
                <w:color w:val="212121"/>
              </w:rPr>
            </w:pPr>
            <w:r>
              <w:rPr>
                <w:color w:val="212121"/>
              </w:rPr>
              <w:t>Denumire semnal de intrare</w:t>
            </w:r>
          </w:p>
        </w:tc>
        <w:tc>
          <w:tcPr>
            <w:tcW w:w="3345" w:type="dxa"/>
            <w:shd w:val="clear" w:color="auto" w:fill="auto"/>
            <w:tcMar>
              <w:top w:w="100" w:type="dxa"/>
              <w:left w:w="100" w:type="dxa"/>
              <w:bottom w:w="100" w:type="dxa"/>
              <w:right w:w="100" w:type="dxa"/>
            </w:tcMar>
          </w:tcPr>
          <w:p w14:paraId="0000049B" w14:textId="77777777" w:rsidR="00D656D1" w:rsidRDefault="00000000">
            <w:pPr>
              <w:widowControl w:val="0"/>
              <w:spacing w:before="0" w:after="0" w:line="240" w:lineRule="auto"/>
              <w:ind w:left="0" w:hanging="2"/>
              <w:jc w:val="left"/>
              <w:rPr>
                <w:color w:val="212121"/>
              </w:rPr>
            </w:pPr>
            <w:r>
              <w:rPr>
                <w:color w:val="212121"/>
              </w:rPr>
              <w:t>Tip de data</w:t>
            </w:r>
          </w:p>
        </w:tc>
        <w:tc>
          <w:tcPr>
            <w:tcW w:w="3345" w:type="dxa"/>
            <w:shd w:val="clear" w:color="auto" w:fill="auto"/>
            <w:tcMar>
              <w:top w:w="100" w:type="dxa"/>
              <w:left w:w="100" w:type="dxa"/>
              <w:bottom w:w="100" w:type="dxa"/>
              <w:right w:w="100" w:type="dxa"/>
            </w:tcMar>
          </w:tcPr>
          <w:p w14:paraId="0000049C" w14:textId="77777777" w:rsidR="00D656D1" w:rsidRDefault="00000000">
            <w:pPr>
              <w:widowControl w:val="0"/>
              <w:spacing w:before="0" w:after="0" w:line="240" w:lineRule="auto"/>
              <w:ind w:left="0" w:hanging="2"/>
              <w:jc w:val="left"/>
              <w:rPr>
                <w:color w:val="212121"/>
              </w:rPr>
            </w:pPr>
            <w:r>
              <w:rPr>
                <w:color w:val="212121"/>
              </w:rPr>
              <w:t>Descriere detaliată</w:t>
            </w:r>
          </w:p>
        </w:tc>
      </w:tr>
      <w:tr w:rsidR="00D656D1" w14:paraId="14FEADEF" w14:textId="77777777">
        <w:tc>
          <w:tcPr>
            <w:tcW w:w="3345" w:type="dxa"/>
            <w:shd w:val="clear" w:color="auto" w:fill="auto"/>
            <w:tcMar>
              <w:top w:w="100" w:type="dxa"/>
              <w:left w:w="100" w:type="dxa"/>
              <w:bottom w:w="100" w:type="dxa"/>
              <w:right w:w="100" w:type="dxa"/>
            </w:tcMar>
          </w:tcPr>
          <w:p w14:paraId="0000049D" w14:textId="2EC86446" w:rsidR="00D656D1" w:rsidRDefault="0013728D">
            <w:pPr>
              <w:widowControl w:val="0"/>
              <w:spacing w:before="0" w:after="0" w:line="240" w:lineRule="auto"/>
              <w:ind w:left="0" w:hanging="2"/>
              <w:jc w:val="left"/>
              <w:rPr>
                <w:color w:val="212121"/>
              </w:rPr>
            </w:pPr>
            <w:r>
              <w:rPr>
                <w:color w:val="212121"/>
              </w:rPr>
              <w:t>Out</w:t>
            </w:r>
          </w:p>
        </w:tc>
        <w:tc>
          <w:tcPr>
            <w:tcW w:w="3345" w:type="dxa"/>
            <w:shd w:val="clear" w:color="auto" w:fill="auto"/>
            <w:tcMar>
              <w:top w:w="100" w:type="dxa"/>
              <w:left w:w="100" w:type="dxa"/>
              <w:bottom w:w="100" w:type="dxa"/>
              <w:right w:w="100" w:type="dxa"/>
            </w:tcMar>
          </w:tcPr>
          <w:p w14:paraId="0000049E" w14:textId="77777777" w:rsidR="00D656D1" w:rsidRDefault="00000000">
            <w:pPr>
              <w:widowControl w:val="0"/>
              <w:spacing w:before="0" w:after="0" w:line="240" w:lineRule="auto"/>
              <w:ind w:left="0" w:hanging="2"/>
              <w:jc w:val="left"/>
              <w:rPr>
                <w:color w:val="212121"/>
              </w:rPr>
            </w:pPr>
            <w:r>
              <w:rPr>
                <w:color w:val="212121"/>
              </w:rPr>
              <w:t xml:space="preserve">Același tip ca a mărimii </w:t>
            </w:r>
            <w:proofErr w:type="spellStart"/>
            <w:r>
              <w:rPr>
                <w:color w:val="212121"/>
              </w:rPr>
              <w:t>Variable</w:t>
            </w:r>
            <w:proofErr w:type="spellEnd"/>
          </w:p>
        </w:tc>
        <w:tc>
          <w:tcPr>
            <w:tcW w:w="3345" w:type="dxa"/>
            <w:shd w:val="clear" w:color="auto" w:fill="auto"/>
            <w:tcMar>
              <w:top w:w="100" w:type="dxa"/>
              <w:left w:w="100" w:type="dxa"/>
              <w:bottom w:w="100" w:type="dxa"/>
              <w:right w:w="100" w:type="dxa"/>
            </w:tcMar>
          </w:tcPr>
          <w:p w14:paraId="0000049F" w14:textId="77777777" w:rsidR="00D656D1" w:rsidRDefault="00000000">
            <w:pPr>
              <w:widowControl w:val="0"/>
              <w:spacing w:before="0" w:after="0" w:line="240" w:lineRule="auto"/>
              <w:ind w:left="0" w:hanging="2"/>
              <w:jc w:val="left"/>
              <w:rPr>
                <w:color w:val="212121"/>
              </w:rPr>
            </w:pPr>
            <w:r>
              <w:rPr>
                <w:color w:val="212121"/>
              </w:rPr>
              <w:t>Rezultatul funcției statistice</w:t>
            </w:r>
          </w:p>
        </w:tc>
      </w:tr>
    </w:tbl>
    <w:p w14:paraId="000004A0" w14:textId="77777777" w:rsidR="00D656D1" w:rsidRDefault="00000000">
      <w:pPr>
        <w:pStyle w:val="Titlu2"/>
        <w:spacing w:after="240"/>
        <w:ind w:left="1" w:hanging="3"/>
        <w:jc w:val="left"/>
      </w:pPr>
      <w:bookmarkStart w:id="176" w:name="_heading=h.1ziv0wpk159" w:colFirst="0" w:colLast="0"/>
      <w:bookmarkEnd w:id="176"/>
      <w:r>
        <w:lastRenderedPageBreak/>
        <w:t>8.5 Configurarea HMI ES200</w:t>
      </w:r>
    </w:p>
    <w:p w14:paraId="000004A1" w14:textId="77777777" w:rsidR="00D656D1" w:rsidRDefault="00000000">
      <w:pPr>
        <w:pStyle w:val="Titlu3"/>
        <w:ind w:left="1" w:hanging="3"/>
      </w:pPr>
      <w:bookmarkStart w:id="177" w:name="_heading=h.t8g8wfgnhn6p" w:colFirst="0" w:colLast="0"/>
      <w:bookmarkEnd w:id="177"/>
      <w:r>
        <w:t>8.5.1</w:t>
      </w:r>
      <w:r>
        <w:tab/>
        <w:t>Descriere generala</w:t>
      </w:r>
    </w:p>
    <w:p w14:paraId="000004A2" w14:textId="77777777" w:rsidR="00D656D1" w:rsidRDefault="00000000">
      <w:pPr>
        <w:spacing w:before="240" w:after="240" w:line="276" w:lineRule="auto"/>
        <w:ind w:left="0" w:hanging="2"/>
        <w:rPr>
          <w:color w:val="212121"/>
        </w:rPr>
      </w:pPr>
      <w:r>
        <w:rPr>
          <w:color w:val="212121"/>
        </w:rPr>
        <w:t>Pentru a configura funcția de HMI (</w:t>
      </w:r>
      <w:proofErr w:type="spellStart"/>
      <w:r>
        <w:rPr>
          <w:color w:val="212121"/>
        </w:rPr>
        <w:t>Human</w:t>
      </w:r>
      <w:proofErr w:type="spellEnd"/>
      <w:r>
        <w:rPr>
          <w:color w:val="212121"/>
        </w:rPr>
        <w:t xml:space="preserve"> </w:t>
      </w:r>
      <w:proofErr w:type="spellStart"/>
      <w:r>
        <w:rPr>
          <w:color w:val="212121"/>
        </w:rPr>
        <w:t>Maschine</w:t>
      </w:r>
      <w:proofErr w:type="spellEnd"/>
      <w:r>
        <w:rPr>
          <w:color w:val="212121"/>
        </w:rPr>
        <w:t xml:space="preserve"> </w:t>
      </w:r>
      <w:proofErr w:type="spellStart"/>
      <w:r>
        <w:rPr>
          <w:color w:val="212121"/>
        </w:rPr>
        <w:t>Inteface</w:t>
      </w:r>
      <w:proofErr w:type="spellEnd"/>
      <w:r>
        <w:rPr>
          <w:color w:val="212121"/>
        </w:rPr>
        <w:t xml:space="preserve">) a ES200 se va utiliza același pachet de configurare </w:t>
      </w:r>
      <w:proofErr w:type="spellStart"/>
      <w:r>
        <w:rPr>
          <w:color w:val="212121"/>
        </w:rPr>
        <w:t>Dashboard</w:t>
      </w:r>
      <w:proofErr w:type="spellEnd"/>
      <w:r>
        <w:rPr>
          <w:color w:val="212121"/>
        </w:rPr>
        <w:t xml:space="preserve"> ES200.</w:t>
      </w:r>
    </w:p>
    <w:p w14:paraId="000004A3" w14:textId="77777777" w:rsidR="00D656D1" w:rsidRDefault="00000000">
      <w:pPr>
        <w:spacing w:before="0" w:after="0" w:line="276" w:lineRule="auto"/>
        <w:ind w:left="0" w:hanging="2"/>
        <w:rPr>
          <w:color w:val="212121"/>
        </w:rPr>
      </w:pPr>
      <w:r>
        <w:rPr>
          <w:color w:val="212121"/>
        </w:rPr>
        <w:t>Este necesara utilizarea unu fier de configurație specific ES200 (extensia .</w:t>
      </w:r>
      <w:proofErr w:type="spellStart"/>
      <w:r>
        <w:rPr>
          <w:color w:val="212121"/>
        </w:rPr>
        <w:t>epgd</w:t>
      </w:r>
      <w:proofErr w:type="spellEnd"/>
      <w:r>
        <w:rPr>
          <w:color w:val="212121"/>
        </w:rPr>
        <w:t>) care sa conțină entități preluate prin diverse protocoale de comunicație de la IED.</w:t>
      </w:r>
    </w:p>
    <w:p w14:paraId="000004A4" w14:textId="77777777" w:rsidR="00D656D1" w:rsidRDefault="00000000">
      <w:pPr>
        <w:spacing w:before="0" w:after="0" w:line="276" w:lineRule="auto"/>
        <w:ind w:left="0" w:hanging="2"/>
        <w:rPr>
          <w:color w:val="212121"/>
        </w:rPr>
      </w:pPr>
      <w:r>
        <w:rPr>
          <w:color w:val="212121"/>
        </w:rPr>
        <w:t xml:space="preserve">După importul acestui fișier in aplicația </w:t>
      </w:r>
      <w:proofErr w:type="spellStart"/>
      <w:r>
        <w:rPr>
          <w:color w:val="212121"/>
        </w:rPr>
        <w:t>Dashboard</w:t>
      </w:r>
      <w:proofErr w:type="spellEnd"/>
      <w:r>
        <w:rPr>
          <w:color w:val="212121"/>
        </w:rPr>
        <w:t xml:space="preserve"> ES200 (opțiunea open din meniul File), pentru editarea/realizarea unei interfețe grafice cu utilizatorul se va utiliza opțiunea HMI din meniul File.</w:t>
      </w:r>
    </w:p>
    <w:p w14:paraId="000004A5" w14:textId="77777777" w:rsidR="00D656D1" w:rsidRDefault="00000000">
      <w:pPr>
        <w:spacing w:before="0" w:after="0" w:line="276" w:lineRule="auto"/>
        <w:ind w:left="0" w:hanging="2"/>
        <w:rPr>
          <w:color w:val="212121"/>
        </w:rPr>
      </w:pPr>
      <w:r>
        <w:rPr>
          <w:color w:val="212121"/>
        </w:rPr>
        <w:t xml:space="preserve"> </w:t>
      </w:r>
      <w:r>
        <w:rPr>
          <w:noProof/>
          <w:color w:val="212121"/>
        </w:rPr>
        <w:drawing>
          <wp:inline distT="114300" distB="114300" distL="114300" distR="114300" wp14:anchorId="695D5303" wp14:editId="3C46779A">
            <wp:extent cx="5878195" cy="3124200"/>
            <wp:effectExtent l="0" t="0" r="0" b="0"/>
            <wp:docPr id="109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5"/>
                    <a:srcRect/>
                    <a:stretch>
                      <a:fillRect/>
                    </a:stretch>
                  </pic:blipFill>
                  <pic:spPr>
                    <a:xfrm>
                      <a:off x="0" y="0"/>
                      <a:ext cx="5878195" cy="3124200"/>
                    </a:xfrm>
                    <a:prstGeom prst="rect">
                      <a:avLst/>
                    </a:prstGeom>
                    <a:ln/>
                  </pic:spPr>
                </pic:pic>
              </a:graphicData>
            </a:graphic>
          </wp:inline>
        </w:drawing>
      </w:r>
    </w:p>
    <w:p w14:paraId="000004A6" w14:textId="77777777" w:rsidR="00D656D1" w:rsidRDefault="00000000">
      <w:pPr>
        <w:spacing w:before="240" w:after="240"/>
        <w:ind w:left="0" w:hanging="2"/>
        <w:rPr>
          <w:b/>
          <w:color w:val="212121"/>
        </w:rPr>
      </w:pPr>
      <w:r>
        <w:rPr>
          <w:color w:val="212121"/>
        </w:rPr>
        <w:t xml:space="preserve">In fereastra nou deschisa in partea din stânga jos utilizăm opțiunea </w:t>
      </w:r>
      <w:r>
        <w:rPr>
          <w:b/>
          <w:color w:val="212121"/>
        </w:rPr>
        <w:t>Editor.</w:t>
      </w:r>
    </w:p>
    <w:p w14:paraId="000004A7" w14:textId="77777777" w:rsidR="00D656D1" w:rsidRDefault="00000000">
      <w:pPr>
        <w:spacing w:before="240" w:after="240"/>
        <w:ind w:left="0" w:hanging="2"/>
        <w:rPr>
          <w:b/>
          <w:color w:val="212121"/>
        </w:rPr>
      </w:pPr>
      <w:r>
        <w:rPr>
          <w:b/>
          <w:noProof/>
          <w:color w:val="212121"/>
        </w:rPr>
        <w:lastRenderedPageBreak/>
        <w:drawing>
          <wp:inline distT="114300" distB="114300" distL="114300" distR="114300" wp14:anchorId="76671CCB" wp14:editId="6CC88D62">
            <wp:extent cx="5878195" cy="3111500"/>
            <wp:effectExtent l="0" t="0" r="0" b="0"/>
            <wp:docPr id="109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6"/>
                    <a:srcRect/>
                    <a:stretch>
                      <a:fillRect/>
                    </a:stretch>
                  </pic:blipFill>
                  <pic:spPr>
                    <a:xfrm>
                      <a:off x="0" y="0"/>
                      <a:ext cx="5878195" cy="3111500"/>
                    </a:xfrm>
                    <a:prstGeom prst="rect">
                      <a:avLst/>
                    </a:prstGeom>
                    <a:ln/>
                  </pic:spPr>
                </pic:pic>
              </a:graphicData>
            </a:graphic>
          </wp:inline>
        </w:drawing>
      </w:r>
    </w:p>
    <w:p w14:paraId="000004A8" w14:textId="77777777" w:rsidR="00D656D1" w:rsidRDefault="00000000">
      <w:pPr>
        <w:spacing w:before="240" w:after="240"/>
        <w:ind w:left="0" w:hanging="2"/>
        <w:rPr>
          <w:color w:val="212121"/>
        </w:rPr>
      </w:pPr>
      <w:r>
        <w:rPr>
          <w:color w:val="212121"/>
        </w:rPr>
        <w:t>După activarea acestei opțiuni se va deschide editorul interfeței grafice om-mașina pusă la dispoziție de platforma ES200. In acest editor se pot configura funcționalități specifice HMI – prezentarea sub forma unor simboluri dinamice (diverse forme) a unor entități monitorizate prin ES200, elemente grafice de transmitere a unor comenzi, afișarea unor mărimi analogice. Suplimentar se pot construi imagini statice si se pot importa elemente grafice statice din fișiere de tip .</w:t>
      </w:r>
      <w:proofErr w:type="spellStart"/>
      <w:r>
        <w:rPr>
          <w:color w:val="212121"/>
        </w:rPr>
        <w:t>jpeg</w:t>
      </w:r>
      <w:proofErr w:type="spellEnd"/>
      <w:r>
        <w:rPr>
          <w:color w:val="212121"/>
        </w:rPr>
        <w:t>, .</w:t>
      </w:r>
      <w:proofErr w:type="spellStart"/>
      <w:r>
        <w:rPr>
          <w:color w:val="212121"/>
        </w:rPr>
        <w:t>jpg</w:t>
      </w:r>
      <w:proofErr w:type="spellEnd"/>
      <w:r>
        <w:rPr>
          <w:color w:val="212121"/>
        </w:rPr>
        <w:t>, .</w:t>
      </w:r>
      <w:proofErr w:type="spellStart"/>
      <w:r>
        <w:rPr>
          <w:color w:val="212121"/>
        </w:rPr>
        <w:t>gif</w:t>
      </w:r>
      <w:proofErr w:type="spellEnd"/>
      <w:r>
        <w:rPr>
          <w:color w:val="212121"/>
        </w:rPr>
        <w:t>.</w:t>
      </w:r>
    </w:p>
    <w:p w14:paraId="000004A9" w14:textId="77777777" w:rsidR="00D656D1" w:rsidRDefault="00000000">
      <w:pPr>
        <w:spacing w:before="240" w:after="240"/>
        <w:ind w:left="0" w:hanging="2"/>
        <w:rPr>
          <w:color w:val="212121"/>
        </w:rPr>
      </w:pPr>
      <w:r>
        <w:rPr>
          <w:noProof/>
          <w:color w:val="212121"/>
        </w:rPr>
        <w:lastRenderedPageBreak/>
        <w:drawing>
          <wp:inline distT="114300" distB="114300" distL="114300" distR="114300" wp14:anchorId="64E4C955" wp14:editId="380CAEE6">
            <wp:extent cx="5878195" cy="3302000"/>
            <wp:effectExtent l="0" t="0" r="0" b="0"/>
            <wp:docPr id="108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7"/>
                    <a:srcRect/>
                    <a:stretch>
                      <a:fillRect/>
                    </a:stretch>
                  </pic:blipFill>
                  <pic:spPr>
                    <a:xfrm>
                      <a:off x="0" y="0"/>
                      <a:ext cx="5878195" cy="3302000"/>
                    </a:xfrm>
                    <a:prstGeom prst="rect">
                      <a:avLst/>
                    </a:prstGeom>
                    <a:ln/>
                  </pic:spPr>
                </pic:pic>
              </a:graphicData>
            </a:graphic>
          </wp:inline>
        </w:drawing>
      </w:r>
    </w:p>
    <w:p w14:paraId="000004AA" w14:textId="77777777" w:rsidR="00D656D1" w:rsidRDefault="00000000">
      <w:pPr>
        <w:spacing w:before="240" w:after="240"/>
        <w:ind w:left="0" w:hanging="2"/>
        <w:jc w:val="center"/>
        <w:rPr>
          <w:b/>
          <w:color w:val="212121"/>
        </w:rPr>
      </w:pPr>
      <w:r>
        <w:rPr>
          <w:b/>
          <w:color w:val="212121"/>
        </w:rPr>
        <w:t>Fig.1 – Editor HMI ES200 – interfața principala</w:t>
      </w:r>
    </w:p>
    <w:p w14:paraId="000004AB" w14:textId="77777777" w:rsidR="00D656D1" w:rsidRDefault="00000000">
      <w:pPr>
        <w:pStyle w:val="Titlu3"/>
        <w:spacing w:after="240"/>
        <w:ind w:left="1" w:hanging="3"/>
      </w:pPr>
      <w:bookmarkStart w:id="178" w:name="_heading=h.nuh4elm41w7v" w:colFirst="0" w:colLast="0"/>
      <w:bookmarkEnd w:id="178"/>
      <w:r>
        <w:t>8.5.2</w:t>
      </w:r>
      <w:r>
        <w:tab/>
        <w:t>Adăugarea de mărimi digitale</w:t>
      </w:r>
    </w:p>
    <w:p w14:paraId="000004AC" w14:textId="77777777" w:rsidR="00D656D1" w:rsidRDefault="00000000">
      <w:pPr>
        <w:spacing w:before="240" w:after="240"/>
        <w:ind w:left="0" w:hanging="2"/>
        <w:rPr>
          <w:color w:val="212121"/>
        </w:rPr>
      </w:pPr>
      <w:r>
        <w:rPr>
          <w:color w:val="212121"/>
        </w:rPr>
        <w:t>Pentru a asocia o entitate cu simbol dinamic adăugat pe interfața se face click stânga pe simbolul nou adăugat si se va deschide fereastra de proprietăți (vezi figura de mai sus in partea stânga).</w:t>
      </w:r>
    </w:p>
    <w:p w14:paraId="000004AD" w14:textId="77777777" w:rsidR="00D656D1" w:rsidRDefault="00000000">
      <w:pPr>
        <w:spacing w:before="240" w:after="240"/>
        <w:ind w:left="0" w:hanging="2"/>
        <w:rPr>
          <w:color w:val="212121"/>
        </w:rPr>
      </w:pPr>
      <w:r>
        <w:rPr>
          <w:color w:val="212121"/>
        </w:rPr>
        <w:t xml:space="preserve">In aceasta fereastra sunt disponibile pentru a fi setate proprietățile geometrice a simbolului, modul de aliniere si așezare in pagina, modul de prezentare. In secțiunea </w:t>
      </w:r>
      <w:proofErr w:type="spellStart"/>
      <w:r>
        <w:rPr>
          <w:color w:val="212121"/>
        </w:rPr>
        <w:t>Interactivity</w:t>
      </w:r>
      <w:proofErr w:type="spellEnd"/>
      <w:r>
        <w:rPr>
          <w:color w:val="212121"/>
        </w:rPr>
        <w:t xml:space="preserve">, prin apăsarea butonului </w:t>
      </w:r>
      <w:proofErr w:type="spellStart"/>
      <w:r>
        <w:rPr>
          <w:color w:val="212121"/>
        </w:rPr>
        <w:t>Propriety</w:t>
      </w:r>
      <w:proofErr w:type="spellEnd"/>
      <w:r>
        <w:rPr>
          <w:color w:val="212121"/>
        </w:rPr>
        <w:t xml:space="preserve"> se pot seta modalitățile de afișare (colorare, animare) a unui simbol prin asociere cu o entitate din baza de date de ES200. Entitatea poate fi aleasă din lista celor disponibile în baza de date, iar comportamentul simbolului va depinde de valorile acestei entități.</w:t>
      </w:r>
    </w:p>
    <w:p w14:paraId="000004AE" w14:textId="77777777" w:rsidR="00D656D1" w:rsidRDefault="00D656D1">
      <w:pPr>
        <w:spacing w:before="240" w:after="240"/>
        <w:ind w:left="0" w:hanging="2"/>
        <w:rPr>
          <w:color w:val="212121"/>
        </w:rPr>
      </w:pPr>
    </w:p>
    <w:p w14:paraId="000004AF" w14:textId="77777777" w:rsidR="00D656D1" w:rsidRDefault="00D656D1">
      <w:pPr>
        <w:spacing w:before="240" w:after="240"/>
        <w:ind w:left="0" w:hanging="2"/>
        <w:rPr>
          <w:color w:val="212121"/>
        </w:rPr>
      </w:pPr>
    </w:p>
    <w:p w14:paraId="3DDAC97E" w14:textId="77777777" w:rsidR="0013728D" w:rsidRDefault="0013728D">
      <w:pPr>
        <w:spacing w:before="240" w:after="240"/>
        <w:ind w:left="0" w:hanging="2"/>
        <w:rPr>
          <w:color w:val="212121"/>
        </w:rPr>
      </w:pPr>
    </w:p>
    <w:p w14:paraId="000004B0" w14:textId="77777777" w:rsidR="00D656D1" w:rsidRDefault="00000000">
      <w:pPr>
        <w:spacing w:before="240" w:after="240"/>
        <w:ind w:left="0" w:hanging="2"/>
        <w:rPr>
          <w:b/>
          <w:color w:val="212121"/>
        </w:rPr>
      </w:pPr>
      <w:r>
        <w:rPr>
          <w:b/>
          <w:color w:val="212121"/>
        </w:rPr>
        <w:lastRenderedPageBreak/>
        <w:t xml:space="preserve">9.3 </w:t>
      </w:r>
      <w:r>
        <w:rPr>
          <w:color w:val="212121"/>
          <w:sz w:val="14"/>
          <w:szCs w:val="14"/>
        </w:rPr>
        <w:t xml:space="preserve"> </w:t>
      </w:r>
      <w:r>
        <w:rPr>
          <w:b/>
          <w:color w:val="212121"/>
        </w:rPr>
        <w:t>Adăugarea de mărimi analogice</w:t>
      </w:r>
    </w:p>
    <w:p w14:paraId="000004B1" w14:textId="77777777" w:rsidR="00D656D1" w:rsidRDefault="00000000">
      <w:pPr>
        <w:spacing w:before="240" w:after="240"/>
        <w:ind w:left="0" w:hanging="2"/>
        <w:rPr>
          <w:color w:val="212121"/>
        </w:rPr>
      </w:pPr>
      <w:r>
        <w:rPr>
          <w:color w:val="212121"/>
        </w:rPr>
        <w:t xml:space="preserve">Adăugarea unor mărimi analogice in componenta HMI se face prin utilizarea elementului denumit </w:t>
      </w:r>
      <w:r>
        <w:rPr>
          <w:b/>
          <w:color w:val="212121"/>
        </w:rPr>
        <w:t xml:space="preserve">Output </w:t>
      </w:r>
      <w:proofErr w:type="spellStart"/>
      <w:r>
        <w:rPr>
          <w:b/>
          <w:color w:val="212121"/>
        </w:rPr>
        <w:t>value</w:t>
      </w:r>
      <w:proofErr w:type="spellEnd"/>
      <w:r>
        <w:rPr>
          <w:color w:val="212121"/>
        </w:rPr>
        <w:t>, prezent in lista de elemente predefinite in secțiunea din partea stânga a editorului HMI.</w:t>
      </w:r>
    </w:p>
    <w:p w14:paraId="000004B2" w14:textId="77777777" w:rsidR="00D656D1" w:rsidRDefault="00000000">
      <w:pPr>
        <w:spacing w:before="240" w:after="240"/>
        <w:ind w:left="0" w:hanging="2"/>
        <w:rPr>
          <w:color w:val="212121"/>
        </w:rPr>
      </w:pPr>
      <w:r>
        <w:rPr>
          <w:color w:val="212121"/>
        </w:rPr>
        <w:t>După adăugarea elementului in ecranul HMI, asocierea cu o entitate de tip mărime analogică din baza de date curentă a ES200 se face similar cu asocierea cu o mărime digitală descrisă la punctul 1 din același model de sistem de meniuri.</w:t>
      </w:r>
    </w:p>
    <w:p w14:paraId="000004B3" w14:textId="77777777" w:rsidR="00D656D1" w:rsidRDefault="00000000">
      <w:pPr>
        <w:spacing w:before="240" w:after="240"/>
        <w:ind w:left="0" w:hanging="2"/>
        <w:rPr>
          <w:color w:val="212121"/>
        </w:rPr>
      </w:pPr>
      <w:r>
        <w:rPr>
          <w:noProof/>
          <w:color w:val="212121"/>
        </w:rPr>
        <w:drawing>
          <wp:inline distT="114300" distB="114300" distL="114300" distR="114300" wp14:anchorId="599E9268" wp14:editId="33638C5A">
            <wp:extent cx="5878195" cy="3441700"/>
            <wp:effectExtent l="0" t="0" r="0" b="0"/>
            <wp:docPr id="110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8"/>
                    <a:srcRect/>
                    <a:stretch>
                      <a:fillRect/>
                    </a:stretch>
                  </pic:blipFill>
                  <pic:spPr>
                    <a:xfrm>
                      <a:off x="0" y="0"/>
                      <a:ext cx="5878195" cy="3441700"/>
                    </a:xfrm>
                    <a:prstGeom prst="rect">
                      <a:avLst/>
                    </a:prstGeom>
                    <a:ln/>
                  </pic:spPr>
                </pic:pic>
              </a:graphicData>
            </a:graphic>
          </wp:inline>
        </w:drawing>
      </w:r>
    </w:p>
    <w:p w14:paraId="000004B4" w14:textId="77777777" w:rsidR="00D656D1" w:rsidRDefault="00000000">
      <w:pPr>
        <w:spacing w:before="0" w:after="0" w:line="276" w:lineRule="auto"/>
        <w:ind w:left="0" w:hanging="2"/>
        <w:rPr>
          <w:b/>
          <w:color w:val="212121"/>
        </w:rPr>
      </w:pPr>
      <w:proofErr w:type="spellStart"/>
      <w:r>
        <w:rPr>
          <w:b/>
          <w:color w:val="212121"/>
        </w:rPr>
        <w:t>Fig</w:t>
      </w:r>
      <w:proofErr w:type="spellEnd"/>
      <w:r>
        <w:rPr>
          <w:b/>
          <w:color w:val="212121"/>
        </w:rPr>
        <w:t xml:space="preserve"> 2 – Setări specifice pentru comportamentul unui simbol reprezentând o entitate de tip digital</w:t>
      </w:r>
    </w:p>
    <w:p w14:paraId="000004B5" w14:textId="77777777" w:rsidR="00D656D1" w:rsidRDefault="00000000">
      <w:pPr>
        <w:spacing w:before="0" w:after="0" w:line="276" w:lineRule="auto"/>
        <w:ind w:left="0" w:hanging="2"/>
        <w:rPr>
          <w:color w:val="212121"/>
        </w:rPr>
      </w:pPr>
      <w:r>
        <w:rPr>
          <w:noProof/>
          <w:color w:val="212121"/>
        </w:rPr>
        <w:lastRenderedPageBreak/>
        <w:drawing>
          <wp:inline distT="114300" distB="114300" distL="114300" distR="114300" wp14:anchorId="0D0C3A1B" wp14:editId="291DD662">
            <wp:extent cx="5878195" cy="2705100"/>
            <wp:effectExtent l="0" t="0" r="0" b="0"/>
            <wp:docPr id="109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9"/>
                    <a:srcRect/>
                    <a:stretch>
                      <a:fillRect/>
                    </a:stretch>
                  </pic:blipFill>
                  <pic:spPr>
                    <a:xfrm>
                      <a:off x="0" y="0"/>
                      <a:ext cx="5878195" cy="2705100"/>
                    </a:xfrm>
                    <a:prstGeom prst="rect">
                      <a:avLst/>
                    </a:prstGeom>
                    <a:ln/>
                  </pic:spPr>
                </pic:pic>
              </a:graphicData>
            </a:graphic>
          </wp:inline>
        </w:drawing>
      </w:r>
    </w:p>
    <w:p w14:paraId="000004B6" w14:textId="77777777" w:rsidR="00D656D1" w:rsidRDefault="00000000">
      <w:pPr>
        <w:spacing w:before="240" w:after="160" w:line="276" w:lineRule="auto"/>
        <w:ind w:left="0" w:hanging="2"/>
        <w:rPr>
          <w:b/>
          <w:color w:val="212121"/>
        </w:rPr>
      </w:pPr>
      <w:proofErr w:type="spellStart"/>
      <w:r>
        <w:rPr>
          <w:b/>
          <w:color w:val="212121"/>
        </w:rPr>
        <w:t>Fig</w:t>
      </w:r>
      <w:proofErr w:type="spellEnd"/>
      <w:r>
        <w:rPr>
          <w:b/>
          <w:color w:val="212121"/>
        </w:rPr>
        <w:t xml:space="preserve"> 3 – Setări specifice pentru comportamentul unui simbol reprezentând o entitate de tip analogic</w:t>
      </w:r>
    </w:p>
    <w:p w14:paraId="000004B7" w14:textId="77777777" w:rsidR="00D656D1" w:rsidRDefault="00000000">
      <w:pPr>
        <w:pStyle w:val="Titlu3"/>
        <w:spacing w:after="240"/>
        <w:ind w:left="1" w:hanging="3"/>
      </w:pPr>
      <w:bookmarkStart w:id="179" w:name="_heading=h.ub5uebgypcpn" w:colFirst="0" w:colLast="0"/>
      <w:bookmarkEnd w:id="179"/>
      <w:r>
        <w:t>8.5.4</w:t>
      </w:r>
      <w:r>
        <w:tab/>
      </w:r>
      <w:r>
        <w:rPr>
          <w:sz w:val="14"/>
          <w:szCs w:val="14"/>
        </w:rPr>
        <w:t xml:space="preserve"> </w:t>
      </w:r>
      <w:r>
        <w:t>Adăugarea unei comenzi</w:t>
      </w:r>
    </w:p>
    <w:p w14:paraId="000004B8" w14:textId="77777777" w:rsidR="00D656D1" w:rsidRDefault="00000000">
      <w:pPr>
        <w:spacing w:before="240" w:after="240"/>
        <w:ind w:left="0" w:hanging="2"/>
        <w:rPr>
          <w:color w:val="212121"/>
        </w:rPr>
      </w:pPr>
      <w:r>
        <w:rPr>
          <w:color w:val="212121"/>
        </w:rPr>
        <w:t xml:space="preserve">Adăugarea unor comenzi in componenta HMI se face prin utilizarea elementului denumit </w:t>
      </w:r>
      <w:proofErr w:type="spellStart"/>
      <w:r>
        <w:rPr>
          <w:b/>
          <w:color w:val="212121"/>
        </w:rPr>
        <w:t>Switch</w:t>
      </w:r>
      <w:proofErr w:type="spellEnd"/>
      <w:r>
        <w:rPr>
          <w:color w:val="212121"/>
        </w:rPr>
        <w:t>, prezent in lista de elemente predefinite in secțiunea din partea stânga a editorului HMI.</w:t>
      </w:r>
    </w:p>
    <w:p w14:paraId="000004B9" w14:textId="77777777" w:rsidR="00D656D1" w:rsidRDefault="00000000">
      <w:pPr>
        <w:spacing w:before="240" w:after="240"/>
        <w:ind w:left="0" w:hanging="2"/>
        <w:rPr>
          <w:color w:val="212121"/>
        </w:rPr>
      </w:pPr>
      <w:r>
        <w:rPr>
          <w:color w:val="212121"/>
        </w:rPr>
        <w:t>După adăugarea elementului in ecranul HMI, asocierea cu o entitate de tip comanda din baza de date curentă a ES200 se face similar cu asocierea cu o comandă se face prin setarea proprietăților disponibile conform figurii 4.</w:t>
      </w:r>
    </w:p>
    <w:p w14:paraId="000004BA" w14:textId="77777777" w:rsidR="00D656D1" w:rsidRDefault="00000000">
      <w:pPr>
        <w:spacing w:before="240" w:after="240"/>
        <w:ind w:left="0" w:hanging="2"/>
        <w:rPr>
          <w:color w:val="212121"/>
        </w:rPr>
      </w:pPr>
      <w:r>
        <w:rPr>
          <w:b/>
          <w:color w:val="212121"/>
        </w:rPr>
        <w:lastRenderedPageBreak/>
        <w:t xml:space="preserve"> </w:t>
      </w:r>
      <w:r>
        <w:rPr>
          <w:b/>
          <w:noProof/>
          <w:color w:val="212121"/>
        </w:rPr>
        <w:drawing>
          <wp:inline distT="114300" distB="114300" distL="114300" distR="114300" wp14:anchorId="78B62665" wp14:editId="7EEBE4C0">
            <wp:extent cx="5878195" cy="3302000"/>
            <wp:effectExtent l="0" t="0" r="0" b="0"/>
            <wp:docPr id="110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10"/>
                    <a:srcRect/>
                    <a:stretch>
                      <a:fillRect/>
                    </a:stretch>
                  </pic:blipFill>
                  <pic:spPr>
                    <a:xfrm>
                      <a:off x="0" y="0"/>
                      <a:ext cx="5878195" cy="3302000"/>
                    </a:xfrm>
                    <a:prstGeom prst="rect">
                      <a:avLst/>
                    </a:prstGeom>
                    <a:ln/>
                  </pic:spPr>
                </pic:pic>
              </a:graphicData>
            </a:graphic>
          </wp:inline>
        </w:drawing>
      </w:r>
    </w:p>
    <w:p w14:paraId="000004BB" w14:textId="77777777" w:rsidR="00D656D1" w:rsidRDefault="00000000">
      <w:pPr>
        <w:spacing w:before="0" w:after="0" w:line="276" w:lineRule="auto"/>
        <w:ind w:left="0" w:hanging="2"/>
        <w:rPr>
          <w:b/>
          <w:color w:val="212121"/>
        </w:rPr>
      </w:pPr>
      <w:proofErr w:type="spellStart"/>
      <w:r>
        <w:rPr>
          <w:b/>
          <w:color w:val="212121"/>
        </w:rPr>
        <w:t>Fig</w:t>
      </w:r>
      <w:proofErr w:type="spellEnd"/>
      <w:r>
        <w:rPr>
          <w:b/>
          <w:color w:val="212121"/>
        </w:rPr>
        <w:t xml:space="preserve"> 4 – Setări specifice pentru comportamentul unui simbol reprezentând o entitate de tip comanda</w:t>
      </w:r>
    </w:p>
    <w:p w14:paraId="000004BC" w14:textId="77777777" w:rsidR="00D656D1" w:rsidRDefault="00000000">
      <w:pPr>
        <w:pStyle w:val="Titlu3"/>
        <w:spacing w:after="240" w:line="276" w:lineRule="auto"/>
        <w:ind w:left="1" w:hanging="3"/>
      </w:pPr>
      <w:bookmarkStart w:id="180" w:name="_heading=h.7sfn1g396fg2" w:colFirst="0" w:colLast="0"/>
      <w:bookmarkEnd w:id="180"/>
      <w:r>
        <w:t>8.5.5</w:t>
      </w:r>
      <w:r>
        <w:tab/>
        <w:t>Salvare, încărcare si utilizare HMI</w:t>
      </w:r>
    </w:p>
    <w:p w14:paraId="000004BD" w14:textId="77777777" w:rsidR="00D656D1" w:rsidRDefault="00000000">
      <w:pPr>
        <w:spacing w:before="240" w:after="240" w:line="276" w:lineRule="auto"/>
        <w:ind w:left="0" w:hanging="2"/>
        <w:rPr>
          <w:b/>
          <w:color w:val="212121"/>
        </w:rPr>
      </w:pPr>
      <w:r>
        <w:rPr>
          <w:noProof/>
          <w:color w:val="212121"/>
        </w:rPr>
        <w:drawing>
          <wp:inline distT="114300" distB="114300" distL="114300" distR="114300" wp14:anchorId="3AB3A7E4" wp14:editId="193C9F56">
            <wp:extent cx="2143125" cy="933450"/>
            <wp:effectExtent l="0" t="0" r="0" b="0"/>
            <wp:docPr id="108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1"/>
                    <a:srcRect/>
                    <a:stretch>
                      <a:fillRect/>
                    </a:stretch>
                  </pic:blipFill>
                  <pic:spPr>
                    <a:xfrm>
                      <a:off x="0" y="0"/>
                      <a:ext cx="2143125" cy="933450"/>
                    </a:xfrm>
                    <a:prstGeom prst="rect">
                      <a:avLst/>
                    </a:prstGeom>
                    <a:ln/>
                  </pic:spPr>
                </pic:pic>
              </a:graphicData>
            </a:graphic>
          </wp:inline>
        </w:drawing>
      </w:r>
    </w:p>
    <w:p w14:paraId="000004BE" w14:textId="77777777" w:rsidR="00D656D1" w:rsidRDefault="00000000">
      <w:pPr>
        <w:spacing w:before="240" w:after="240" w:line="276" w:lineRule="auto"/>
        <w:ind w:left="0" w:hanging="2"/>
        <w:rPr>
          <w:color w:val="212121"/>
        </w:rPr>
      </w:pPr>
      <w:r>
        <w:rPr>
          <w:color w:val="212121"/>
        </w:rPr>
        <w:t xml:space="preserve">După finalizare configurația se salvează prin utilizarea opțiunii </w:t>
      </w:r>
      <w:proofErr w:type="spellStart"/>
      <w:r>
        <w:rPr>
          <w:b/>
          <w:color w:val="212121"/>
        </w:rPr>
        <w:t>Save</w:t>
      </w:r>
      <w:proofErr w:type="spellEnd"/>
      <w:r>
        <w:rPr>
          <w:b/>
          <w:color w:val="212121"/>
        </w:rPr>
        <w:t xml:space="preserve"> </w:t>
      </w:r>
      <w:proofErr w:type="spellStart"/>
      <w:r>
        <w:rPr>
          <w:b/>
          <w:color w:val="212121"/>
        </w:rPr>
        <w:t>project</w:t>
      </w:r>
      <w:proofErr w:type="spellEnd"/>
      <w:r>
        <w:rPr>
          <w:color w:val="212121"/>
        </w:rPr>
        <w:t xml:space="preserve"> (partea din stânga sus) a editorului HMI.</w:t>
      </w:r>
    </w:p>
    <w:p w14:paraId="000004BF" w14:textId="77777777" w:rsidR="00D656D1" w:rsidRDefault="00000000">
      <w:pPr>
        <w:spacing w:before="240" w:after="240" w:line="276" w:lineRule="auto"/>
        <w:ind w:left="0" w:hanging="2"/>
        <w:rPr>
          <w:b/>
          <w:color w:val="212121"/>
        </w:rPr>
      </w:pPr>
      <w:r>
        <w:rPr>
          <w:color w:val="212121"/>
        </w:rPr>
        <w:t xml:space="preserve">După închiderea editorului HMI mai este necesara o salvare o întregii configurații de ES200 realizata in </w:t>
      </w:r>
      <w:proofErr w:type="spellStart"/>
      <w:r>
        <w:rPr>
          <w:b/>
          <w:color w:val="212121"/>
        </w:rPr>
        <w:t>Dashboard</w:t>
      </w:r>
      <w:proofErr w:type="spellEnd"/>
      <w:r>
        <w:rPr>
          <w:b/>
          <w:color w:val="212121"/>
        </w:rPr>
        <w:t xml:space="preserve"> ES200 (</w:t>
      </w:r>
      <w:r>
        <w:rPr>
          <w:color w:val="212121"/>
        </w:rPr>
        <w:t xml:space="preserve">Meniul File opțiunea </w:t>
      </w:r>
      <w:proofErr w:type="spellStart"/>
      <w:r>
        <w:rPr>
          <w:b/>
          <w:color w:val="212121"/>
        </w:rPr>
        <w:t>Save</w:t>
      </w:r>
      <w:proofErr w:type="spellEnd"/>
      <w:r>
        <w:rPr>
          <w:b/>
          <w:color w:val="212121"/>
        </w:rPr>
        <w:t xml:space="preserve"> </w:t>
      </w:r>
      <w:proofErr w:type="spellStart"/>
      <w:r>
        <w:rPr>
          <w:b/>
          <w:color w:val="212121"/>
        </w:rPr>
        <w:t>project</w:t>
      </w:r>
      <w:proofErr w:type="spellEnd"/>
      <w:r>
        <w:rPr>
          <w:b/>
          <w:color w:val="212121"/>
        </w:rPr>
        <w:t>).NU SE SALVEAZA AUTOMAT!!!!</w:t>
      </w:r>
    </w:p>
    <w:p w14:paraId="000004C0" w14:textId="77777777" w:rsidR="00D656D1" w:rsidRDefault="00000000">
      <w:pPr>
        <w:spacing w:before="240" w:after="240" w:line="276" w:lineRule="auto"/>
        <w:ind w:left="0" w:hanging="2"/>
        <w:rPr>
          <w:color w:val="212121"/>
        </w:rPr>
      </w:pPr>
      <w:r>
        <w:rPr>
          <w:color w:val="212121"/>
        </w:rPr>
        <w:t xml:space="preserve">După încărcarea configurației realizate in ES200, interfața om-mașina realizata anterior, poate fi vizualizata cu un </w:t>
      </w:r>
      <w:proofErr w:type="spellStart"/>
      <w:r>
        <w:rPr>
          <w:color w:val="212121"/>
        </w:rPr>
        <w:t>brower</w:t>
      </w:r>
      <w:proofErr w:type="spellEnd"/>
      <w:r>
        <w:rPr>
          <w:color w:val="212121"/>
        </w:rPr>
        <w:t xml:space="preserve"> web (</w:t>
      </w:r>
      <w:proofErr w:type="spellStart"/>
      <w:r>
        <w:rPr>
          <w:color w:val="212121"/>
        </w:rPr>
        <w:t>Chrome</w:t>
      </w:r>
      <w:proofErr w:type="spellEnd"/>
      <w:r>
        <w:rPr>
          <w:color w:val="212121"/>
        </w:rPr>
        <w:t xml:space="preserve">, </w:t>
      </w:r>
      <w:proofErr w:type="spellStart"/>
      <w:r>
        <w:rPr>
          <w:color w:val="212121"/>
        </w:rPr>
        <w:t>Mozilla</w:t>
      </w:r>
      <w:proofErr w:type="spellEnd"/>
      <w:r>
        <w:rPr>
          <w:color w:val="212121"/>
        </w:rPr>
        <w:t>) disponibil la nivelului orcicarului calculator personal (figura 5).</w:t>
      </w:r>
    </w:p>
    <w:p w14:paraId="000004C1" w14:textId="77777777" w:rsidR="00D656D1" w:rsidRDefault="00000000">
      <w:pPr>
        <w:spacing w:before="240" w:after="240" w:line="276" w:lineRule="auto"/>
        <w:ind w:left="0" w:hanging="2"/>
        <w:rPr>
          <w:color w:val="212121"/>
        </w:rPr>
      </w:pPr>
      <w:r>
        <w:rPr>
          <w:color w:val="212121"/>
        </w:rPr>
        <w:lastRenderedPageBreak/>
        <w:t>Adresa de conectare este https:/IP_masina:3000</w:t>
      </w:r>
    </w:p>
    <w:p w14:paraId="000004C2" w14:textId="77777777" w:rsidR="00D656D1" w:rsidRDefault="00000000">
      <w:pPr>
        <w:spacing w:before="240" w:after="240" w:line="276" w:lineRule="auto"/>
        <w:ind w:left="0" w:hanging="2"/>
        <w:rPr>
          <w:color w:val="212121"/>
        </w:rPr>
      </w:pPr>
      <w:r>
        <w:rPr>
          <w:noProof/>
          <w:color w:val="212121"/>
        </w:rPr>
        <w:drawing>
          <wp:inline distT="114300" distB="114300" distL="114300" distR="114300" wp14:anchorId="45B960FC" wp14:editId="73CA8CF8">
            <wp:extent cx="5878195" cy="3327400"/>
            <wp:effectExtent l="0" t="0" r="0" b="0"/>
            <wp:docPr id="109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2"/>
                    <a:srcRect/>
                    <a:stretch>
                      <a:fillRect/>
                    </a:stretch>
                  </pic:blipFill>
                  <pic:spPr>
                    <a:xfrm>
                      <a:off x="0" y="0"/>
                      <a:ext cx="5878195" cy="3327400"/>
                    </a:xfrm>
                    <a:prstGeom prst="rect">
                      <a:avLst/>
                    </a:prstGeom>
                    <a:ln/>
                  </pic:spPr>
                </pic:pic>
              </a:graphicData>
            </a:graphic>
          </wp:inline>
        </w:drawing>
      </w:r>
    </w:p>
    <w:p w14:paraId="000004C3" w14:textId="77777777" w:rsidR="00D656D1" w:rsidRDefault="00000000">
      <w:pPr>
        <w:spacing w:before="240" w:after="240" w:line="276" w:lineRule="auto"/>
        <w:ind w:left="0" w:hanging="2"/>
        <w:rPr>
          <w:color w:val="212121"/>
        </w:rPr>
      </w:pPr>
      <w:r>
        <w:rPr>
          <w:noProof/>
          <w:color w:val="212121"/>
        </w:rPr>
        <w:drawing>
          <wp:inline distT="114300" distB="114300" distL="114300" distR="114300" wp14:anchorId="3C8EF5BD" wp14:editId="53762003">
            <wp:extent cx="5878195" cy="3327400"/>
            <wp:effectExtent l="0" t="0" r="0" b="0"/>
            <wp:docPr id="110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13"/>
                    <a:srcRect/>
                    <a:stretch>
                      <a:fillRect/>
                    </a:stretch>
                  </pic:blipFill>
                  <pic:spPr>
                    <a:xfrm>
                      <a:off x="0" y="0"/>
                      <a:ext cx="5878195" cy="3327400"/>
                    </a:xfrm>
                    <a:prstGeom prst="rect">
                      <a:avLst/>
                    </a:prstGeom>
                    <a:ln/>
                  </pic:spPr>
                </pic:pic>
              </a:graphicData>
            </a:graphic>
          </wp:inline>
        </w:drawing>
      </w:r>
    </w:p>
    <w:p w14:paraId="000004C4" w14:textId="77777777" w:rsidR="00D656D1" w:rsidRDefault="00000000">
      <w:pPr>
        <w:spacing w:before="240" w:after="240" w:line="276" w:lineRule="auto"/>
        <w:ind w:left="0" w:hanging="2"/>
        <w:jc w:val="center"/>
        <w:rPr>
          <w:b/>
          <w:color w:val="212121"/>
        </w:rPr>
      </w:pPr>
      <w:r>
        <w:rPr>
          <w:b/>
          <w:color w:val="212121"/>
        </w:rPr>
        <w:lastRenderedPageBreak/>
        <w:t>Figura 5 – Interfața WEB-HMI ES200</w:t>
      </w:r>
    </w:p>
    <w:p w14:paraId="000004C5" w14:textId="77777777" w:rsidR="00D656D1" w:rsidRDefault="00000000">
      <w:pPr>
        <w:spacing w:before="240" w:after="240" w:line="276" w:lineRule="auto"/>
        <w:ind w:left="0" w:hanging="2"/>
        <w:rPr>
          <w:color w:val="212121"/>
        </w:rPr>
      </w:pPr>
      <w:r>
        <w:rPr>
          <w:color w:val="212121"/>
        </w:rPr>
        <w:t xml:space="preserve"> </w:t>
      </w:r>
    </w:p>
    <w:p w14:paraId="000004C6" w14:textId="77777777" w:rsidR="00D656D1" w:rsidRDefault="00000000">
      <w:pPr>
        <w:spacing w:before="240" w:after="240"/>
        <w:ind w:left="0" w:hanging="2"/>
        <w:rPr>
          <w:color w:val="212121"/>
        </w:rPr>
      </w:pPr>
      <w:r>
        <w:rPr>
          <w:color w:val="212121"/>
        </w:rPr>
        <w:t xml:space="preserve"> </w:t>
      </w:r>
    </w:p>
    <w:p w14:paraId="000004C7" w14:textId="77777777" w:rsidR="00D656D1" w:rsidRDefault="00000000">
      <w:pPr>
        <w:spacing w:before="240" w:after="240"/>
        <w:ind w:left="0" w:hanging="2"/>
        <w:rPr>
          <w:color w:val="212121"/>
        </w:rPr>
      </w:pPr>
      <w:r>
        <w:rPr>
          <w:color w:val="212121"/>
        </w:rPr>
        <w:t xml:space="preserve"> </w:t>
      </w:r>
    </w:p>
    <w:p w14:paraId="000004C8" w14:textId="77777777" w:rsidR="00D656D1" w:rsidRDefault="00000000">
      <w:pPr>
        <w:spacing w:before="240" w:after="240"/>
        <w:ind w:left="0" w:hanging="2"/>
        <w:rPr>
          <w:color w:val="212121"/>
        </w:rPr>
      </w:pPr>
      <w:r>
        <w:rPr>
          <w:color w:val="212121"/>
        </w:rPr>
        <w:t xml:space="preserve"> </w:t>
      </w:r>
    </w:p>
    <w:p w14:paraId="000004C9" w14:textId="77777777" w:rsidR="00D656D1" w:rsidRDefault="00D656D1">
      <w:pPr>
        <w:ind w:left="0" w:hanging="2"/>
        <w:rPr>
          <w:color w:val="212121"/>
        </w:rPr>
      </w:pPr>
    </w:p>
    <w:sectPr w:rsidR="00D656D1">
      <w:headerReference w:type="even" r:id="rId114"/>
      <w:headerReference w:type="default" r:id="rId115"/>
      <w:footerReference w:type="even" r:id="rId116"/>
      <w:footerReference w:type="default" r:id="rId117"/>
      <w:headerReference w:type="first" r:id="rId118"/>
      <w:footerReference w:type="first" r:id="rId119"/>
      <w:pgSz w:w="12240" w:h="15840"/>
      <w:pgMar w:top="1440" w:right="1183" w:bottom="1440" w:left="1800" w:header="720" w:footer="436" w:gutter="0"/>
      <w:pgNumType w:start="1"/>
      <w:cols w:space="708"/>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Razvan Bucur" w:date="2022-10-28T10:15:00Z" w:initials="">
    <w:p w14:paraId="000004D8" w14:textId="77777777" w:rsidR="00D656D1" w:rsidRDefault="00000000">
      <w:pPr>
        <w:widowControl w:val="0"/>
        <w:pBdr>
          <w:top w:val="nil"/>
          <w:left w:val="nil"/>
          <w:bottom w:val="nil"/>
          <w:right w:val="nil"/>
          <w:between w:val="nil"/>
        </w:pBdr>
        <w:spacing w:before="0" w:after="0" w:line="240" w:lineRule="auto"/>
        <w:ind w:left="0" w:hanging="2"/>
        <w:jc w:val="left"/>
        <w:rPr>
          <w:color w:val="000000"/>
          <w:sz w:val="22"/>
        </w:rPr>
      </w:pPr>
      <w:r>
        <w:rPr>
          <w:color w:val="000000"/>
          <w:sz w:val="22"/>
        </w:rPr>
        <w:t>Explicatie SFP GE WAN</w:t>
      </w:r>
    </w:p>
  </w:comment>
  <w:comment w:id="25" w:author="Razvan Bucur" w:date="2022-10-28T10:15:00Z" w:initials="">
    <w:p w14:paraId="000004D5" w14:textId="77777777" w:rsidR="00D656D1" w:rsidRDefault="00000000">
      <w:pPr>
        <w:widowControl w:val="0"/>
        <w:pBdr>
          <w:top w:val="nil"/>
          <w:left w:val="nil"/>
          <w:bottom w:val="nil"/>
          <w:right w:val="nil"/>
          <w:between w:val="nil"/>
        </w:pBdr>
        <w:spacing w:before="0" w:after="0" w:line="240" w:lineRule="auto"/>
        <w:ind w:left="0" w:hanging="2"/>
        <w:jc w:val="left"/>
        <w:rPr>
          <w:color w:val="000000"/>
          <w:sz w:val="22"/>
        </w:rPr>
      </w:pPr>
      <w:r>
        <w:rPr>
          <w:color w:val="000000"/>
          <w:sz w:val="22"/>
        </w:rPr>
        <w:t>Explicatie concept master slave?</w:t>
      </w:r>
    </w:p>
  </w:comment>
  <w:comment w:id="28" w:author="Coman Cristian" w:date="2022-08-02T07:36:00Z" w:initials="">
    <w:p w14:paraId="000004DC" w14:textId="77777777" w:rsidR="00D656D1" w:rsidRDefault="00000000">
      <w:pPr>
        <w:widowControl w:val="0"/>
        <w:pBdr>
          <w:top w:val="nil"/>
          <w:left w:val="nil"/>
          <w:bottom w:val="nil"/>
          <w:right w:val="nil"/>
          <w:between w:val="nil"/>
        </w:pBdr>
        <w:spacing w:before="0" w:after="0" w:line="240" w:lineRule="auto"/>
        <w:ind w:left="0" w:hanging="2"/>
        <w:jc w:val="left"/>
        <w:rPr>
          <w:color w:val="000000"/>
          <w:sz w:val="22"/>
        </w:rPr>
      </w:pPr>
      <w:r>
        <w:rPr>
          <w:color w:val="000000"/>
          <w:sz w:val="22"/>
        </w:rPr>
        <w:t>Vorbim si de CLP500?</w:t>
      </w:r>
    </w:p>
  </w:comment>
  <w:comment w:id="29" w:author="Cristi Barbu" w:date="2022-08-02T09:47:00Z" w:initials="">
    <w:p w14:paraId="000004DD" w14:textId="77777777" w:rsidR="00D656D1" w:rsidRDefault="00000000">
      <w:pPr>
        <w:widowControl w:val="0"/>
        <w:pBdr>
          <w:top w:val="nil"/>
          <w:left w:val="nil"/>
          <w:bottom w:val="nil"/>
          <w:right w:val="nil"/>
          <w:between w:val="nil"/>
        </w:pBdr>
        <w:spacing w:before="0" w:after="0" w:line="240" w:lineRule="auto"/>
        <w:ind w:left="0" w:hanging="2"/>
        <w:jc w:val="left"/>
        <w:rPr>
          <w:color w:val="000000"/>
          <w:sz w:val="22"/>
        </w:rPr>
      </w:pPr>
      <w:r>
        <w:rPr>
          <w:color w:val="000000"/>
          <w:sz w:val="22"/>
        </w:rPr>
        <w:t>nu</w:t>
      </w:r>
    </w:p>
  </w:comment>
  <w:comment w:id="54" w:author="Razvan Bucur" w:date="2022-10-28T08:11:00Z" w:initials="">
    <w:p w14:paraId="000004D4" w14:textId="77777777" w:rsidR="00D656D1" w:rsidRDefault="00000000">
      <w:pPr>
        <w:widowControl w:val="0"/>
        <w:pBdr>
          <w:top w:val="nil"/>
          <w:left w:val="nil"/>
          <w:bottom w:val="nil"/>
          <w:right w:val="nil"/>
          <w:between w:val="nil"/>
        </w:pBdr>
        <w:spacing w:before="0" w:after="0" w:line="240" w:lineRule="auto"/>
        <w:ind w:left="0" w:hanging="2"/>
        <w:jc w:val="left"/>
        <w:rPr>
          <w:color w:val="000000"/>
          <w:sz w:val="22"/>
        </w:rPr>
      </w:pPr>
      <w:r>
        <w:rPr>
          <w:color w:val="000000"/>
          <w:sz w:val="22"/>
        </w:rPr>
        <w:t>De unde se acceseaza acel sub-meniu?</w:t>
      </w:r>
    </w:p>
  </w:comment>
  <w:comment w:id="55" w:author="Razvan Bucur" w:date="2022-10-28T08:10:00Z" w:initials="">
    <w:p w14:paraId="000004D3" w14:textId="77777777" w:rsidR="00D656D1" w:rsidRDefault="00000000">
      <w:pPr>
        <w:widowControl w:val="0"/>
        <w:pBdr>
          <w:top w:val="nil"/>
          <w:left w:val="nil"/>
          <w:bottom w:val="nil"/>
          <w:right w:val="nil"/>
          <w:between w:val="nil"/>
        </w:pBdr>
        <w:spacing w:before="0" w:after="0" w:line="240" w:lineRule="auto"/>
        <w:ind w:left="0" w:hanging="2"/>
        <w:jc w:val="left"/>
        <w:rPr>
          <w:color w:val="000000"/>
          <w:sz w:val="22"/>
        </w:rPr>
      </w:pPr>
      <w:r>
        <w:rPr>
          <w:color w:val="000000"/>
          <w:sz w:val="22"/>
        </w:rPr>
        <w:t>De unde se acceseaza acel sub-meniu?</w:t>
      </w:r>
    </w:p>
  </w:comment>
  <w:comment w:id="58" w:author="Coman Cristian" w:date="2022-08-02T07:37:00Z" w:initials="">
    <w:p w14:paraId="000004DF" w14:textId="77777777" w:rsidR="00D656D1" w:rsidRDefault="00000000">
      <w:pPr>
        <w:widowControl w:val="0"/>
        <w:pBdr>
          <w:top w:val="nil"/>
          <w:left w:val="nil"/>
          <w:bottom w:val="nil"/>
          <w:right w:val="nil"/>
          <w:between w:val="nil"/>
        </w:pBdr>
        <w:spacing w:before="0" w:after="0" w:line="240" w:lineRule="auto"/>
        <w:ind w:left="0" w:hanging="2"/>
        <w:jc w:val="left"/>
        <w:rPr>
          <w:color w:val="000000"/>
          <w:sz w:val="22"/>
        </w:rPr>
      </w:pPr>
      <w:r>
        <w:rPr>
          <w:color w:val="000000"/>
          <w:sz w:val="22"/>
        </w:rPr>
        <w:t>Aduaga 1,2 si legenda</w:t>
      </w:r>
    </w:p>
  </w:comment>
  <w:comment w:id="97" w:author="Razvan Bucur" w:date="2022-10-28T09:03:00Z" w:initials="">
    <w:p w14:paraId="000004DE" w14:textId="77777777" w:rsidR="00D656D1" w:rsidRDefault="00000000">
      <w:pPr>
        <w:widowControl w:val="0"/>
        <w:pBdr>
          <w:top w:val="nil"/>
          <w:left w:val="nil"/>
          <w:bottom w:val="nil"/>
          <w:right w:val="nil"/>
          <w:between w:val="nil"/>
        </w:pBdr>
        <w:spacing w:before="0" w:after="0" w:line="240" w:lineRule="auto"/>
        <w:ind w:left="0" w:hanging="2"/>
        <w:jc w:val="left"/>
        <w:rPr>
          <w:color w:val="000000"/>
          <w:sz w:val="22"/>
        </w:rPr>
      </w:pPr>
      <w:r>
        <w:rPr>
          <w:color w:val="000000"/>
          <w:sz w:val="22"/>
        </w:rPr>
        <w:t>sw?</w:t>
      </w:r>
    </w:p>
  </w:comment>
  <w:comment w:id="147" w:author="Razvan Bucur" w:date="2022-10-28T10:12:00Z" w:initials="">
    <w:p w14:paraId="000004D2" w14:textId="77777777" w:rsidR="00D656D1" w:rsidRDefault="00000000">
      <w:pPr>
        <w:widowControl w:val="0"/>
        <w:pBdr>
          <w:top w:val="nil"/>
          <w:left w:val="nil"/>
          <w:bottom w:val="nil"/>
          <w:right w:val="nil"/>
          <w:between w:val="nil"/>
        </w:pBdr>
        <w:spacing w:before="0" w:after="0" w:line="240" w:lineRule="auto"/>
        <w:ind w:left="0" w:hanging="2"/>
        <w:jc w:val="left"/>
        <w:rPr>
          <w:color w:val="000000"/>
          <w:sz w:val="22"/>
        </w:rPr>
      </w:pPr>
      <w:r>
        <w:rPr>
          <w:color w:val="000000"/>
          <w:sz w:val="22"/>
        </w:rPr>
        <w:t>Adaugarea numarului capitolului unde se face conversia</w:t>
      </w:r>
    </w:p>
  </w:comment>
  <w:comment w:id="150" w:author="Coman Cristian" w:date="2022-08-02T07:41:00Z" w:initials="">
    <w:p w14:paraId="000004D6" w14:textId="77777777" w:rsidR="00D656D1" w:rsidRDefault="00000000">
      <w:pPr>
        <w:widowControl w:val="0"/>
        <w:pBdr>
          <w:top w:val="nil"/>
          <w:left w:val="nil"/>
          <w:bottom w:val="nil"/>
          <w:right w:val="nil"/>
          <w:between w:val="nil"/>
        </w:pBdr>
        <w:spacing w:before="0" w:after="0" w:line="240" w:lineRule="auto"/>
        <w:ind w:left="0" w:hanging="2"/>
        <w:jc w:val="left"/>
        <w:rPr>
          <w:color w:val="000000"/>
          <w:sz w:val="22"/>
        </w:rPr>
      </w:pPr>
      <w:r>
        <w:rPr>
          <w:color w:val="000000"/>
          <w:sz w:val="22"/>
        </w:rPr>
        <w:t>inlocuita</w:t>
      </w:r>
    </w:p>
  </w:comment>
  <w:comment w:id="151" w:author="Coman Cristian" w:date="2022-08-02T07:41:00Z" w:initials="">
    <w:p w14:paraId="000004D7" w14:textId="77777777" w:rsidR="00D656D1" w:rsidRDefault="00000000">
      <w:pPr>
        <w:widowControl w:val="0"/>
        <w:pBdr>
          <w:top w:val="nil"/>
          <w:left w:val="nil"/>
          <w:bottom w:val="nil"/>
          <w:right w:val="nil"/>
          <w:between w:val="nil"/>
        </w:pBdr>
        <w:spacing w:before="0" w:after="0" w:line="240" w:lineRule="auto"/>
        <w:ind w:left="0" w:hanging="2"/>
        <w:jc w:val="left"/>
        <w:rPr>
          <w:color w:val="000000"/>
          <w:sz w:val="22"/>
        </w:rPr>
      </w:pPr>
      <w:r>
        <w:rPr>
          <w:color w:val="000000"/>
          <w:sz w:val="22"/>
        </w:rPr>
        <w:t>Dar mai asteapta</w:t>
      </w:r>
    </w:p>
  </w:comment>
  <w:comment w:id="172" w:author="Coman Cristian" w:date="2022-08-02T07:43:00Z" w:initials="">
    <w:p w14:paraId="000004DA" w14:textId="77777777" w:rsidR="00D656D1" w:rsidRDefault="00000000">
      <w:pPr>
        <w:widowControl w:val="0"/>
        <w:pBdr>
          <w:top w:val="nil"/>
          <w:left w:val="nil"/>
          <w:bottom w:val="nil"/>
          <w:right w:val="nil"/>
          <w:between w:val="nil"/>
        </w:pBdr>
        <w:spacing w:before="0" w:after="0" w:line="240" w:lineRule="auto"/>
        <w:ind w:left="0" w:hanging="2"/>
        <w:jc w:val="left"/>
        <w:rPr>
          <w:color w:val="000000"/>
          <w:sz w:val="22"/>
        </w:rPr>
      </w:pPr>
      <w:r>
        <w:rPr>
          <w:color w:val="000000"/>
          <w:sz w:val="22"/>
        </w:rPr>
        <w:t>Poate il scoatem</w:t>
      </w:r>
    </w:p>
  </w:comment>
  <w:comment w:id="173" w:author="Cristi Barbu" w:date="2022-08-02T09:48:00Z" w:initials="">
    <w:p w14:paraId="000004DB" w14:textId="77777777" w:rsidR="00D656D1" w:rsidRDefault="00000000">
      <w:pPr>
        <w:widowControl w:val="0"/>
        <w:pBdr>
          <w:top w:val="nil"/>
          <w:left w:val="nil"/>
          <w:bottom w:val="nil"/>
          <w:right w:val="nil"/>
          <w:between w:val="nil"/>
        </w:pBdr>
        <w:spacing w:before="0" w:after="0" w:line="240" w:lineRule="auto"/>
        <w:ind w:left="0" w:hanging="2"/>
        <w:jc w:val="left"/>
        <w:rPr>
          <w:color w:val="000000"/>
          <w:sz w:val="22"/>
        </w:rPr>
      </w:pPr>
      <w:r>
        <w:rPr>
          <w:color w:val="000000"/>
          <w:sz w:val="22"/>
        </w:rPr>
        <w:t>scoatem din documentatie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4D8" w15:done="0"/>
  <w15:commentEx w15:paraId="000004D5" w15:done="0"/>
  <w15:commentEx w15:paraId="000004DC" w15:done="0"/>
  <w15:commentEx w15:paraId="000004DD" w15:paraIdParent="000004DC" w15:done="0"/>
  <w15:commentEx w15:paraId="000004D4" w15:done="0"/>
  <w15:commentEx w15:paraId="000004D3" w15:done="0"/>
  <w15:commentEx w15:paraId="000004DF" w15:done="0"/>
  <w15:commentEx w15:paraId="000004DE" w15:done="0"/>
  <w15:commentEx w15:paraId="000004D2" w15:done="0"/>
  <w15:commentEx w15:paraId="000004D6" w15:done="0"/>
  <w15:commentEx w15:paraId="000004D7" w15:paraIdParent="000004D6" w15:done="0"/>
  <w15:commentEx w15:paraId="000004DA" w15:done="0"/>
  <w15:commentEx w15:paraId="000004DB" w15:paraIdParent="000004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4D8" w16cid:durableId="27E9532A"/>
  <w16cid:commentId w16cid:paraId="000004D5" w16cid:durableId="27E95329"/>
  <w16cid:commentId w16cid:paraId="000004DC" w16cid:durableId="27E95328"/>
  <w16cid:commentId w16cid:paraId="000004DD" w16cid:durableId="27E95327"/>
  <w16cid:commentId w16cid:paraId="000004D4" w16cid:durableId="27E95326"/>
  <w16cid:commentId w16cid:paraId="000004D3" w16cid:durableId="27E95325"/>
  <w16cid:commentId w16cid:paraId="000004DF" w16cid:durableId="27E95324"/>
  <w16cid:commentId w16cid:paraId="000004DE" w16cid:durableId="27E95323"/>
  <w16cid:commentId w16cid:paraId="000004D2" w16cid:durableId="27E95321"/>
  <w16cid:commentId w16cid:paraId="000004D6" w16cid:durableId="27E95320"/>
  <w16cid:commentId w16cid:paraId="000004D7" w16cid:durableId="27E9531F"/>
  <w16cid:commentId w16cid:paraId="000004DA" w16cid:durableId="27E9531E"/>
  <w16cid:commentId w16cid:paraId="000004DB" w16cid:durableId="27E9531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D7AFEB" w14:textId="77777777" w:rsidR="001020C0" w:rsidRDefault="001020C0">
      <w:pPr>
        <w:spacing w:before="0" w:after="0" w:line="240" w:lineRule="auto"/>
        <w:ind w:left="0" w:hanging="2"/>
      </w:pPr>
      <w:r>
        <w:separator/>
      </w:r>
    </w:p>
  </w:endnote>
  <w:endnote w:type="continuationSeparator" w:id="0">
    <w:p w14:paraId="51BB4264" w14:textId="77777777" w:rsidR="001020C0" w:rsidRDefault="001020C0">
      <w:pPr>
        <w:spacing w:before="0" w:after="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D85EE6" w14:textId="77777777" w:rsidR="002B496E" w:rsidRDefault="002B496E">
    <w:pPr>
      <w:pStyle w:val="Subsol"/>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D0" w14:textId="3005AD37" w:rsidR="00D656D1" w:rsidRDefault="00000000">
    <w:pPr>
      <w:pBdr>
        <w:top w:val="nil"/>
        <w:left w:val="nil"/>
        <w:bottom w:val="nil"/>
        <w:right w:val="nil"/>
        <w:between w:val="nil"/>
      </w:pBdr>
      <w:tabs>
        <w:tab w:val="right" w:pos="9180"/>
      </w:tabs>
      <w:ind w:left="0" w:hanging="2"/>
      <w:rPr>
        <w:rFonts w:ascii="Times New Roman" w:eastAsia="Times New Roman" w:hAnsi="Times New Roman" w:cs="Times New Roman"/>
        <w:color w:val="000000"/>
        <w:szCs w:val="20"/>
      </w:rPr>
    </w:pPr>
    <w:r>
      <w:rPr>
        <w:rFonts w:ascii="Times New Roman" w:eastAsia="Times New Roman" w:hAnsi="Times New Roman" w:cs="Times New Roman"/>
        <w:color w:val="000000"/>
        <w:szCs w:val="20"/>
      </w:rPr>
      <w:t xml:space="preserve">Document Normal   </w:t>
    </w:r>
    <w:r>
      <w:rPr>
        <w:rFonts w:ascii="Times New Roman" w:eastAsia="Times New Roman" w:hAnsi="Times New Roman" w:cs="Times New Roman"/>
        <w:color w:val="000000"/>
        <w:szCs w:val="20"/>
      </w:rPr>
      <w:tab/>
      <w:t xml:space="preserve">SCADA/EXT/12141    </w:t>
    </w:r>
    <w:r>
      <w:rPr>
        <w:rFonts w:ascii="Times New Roman" w:eastAsia="Times New Roman" w:hAnsi="Times New Roman" w:cs="Times New Roman"/>
        <w:color w:val="000000"/>
        <w:szCs w:val="20"/>
      </w:rPr>
      <w:tab/>
      <w:t xml:space="preserve">Pagina </w:t>
    </w:r>
    <w:r>
      <w:rPr>
        <w:rFonts w:ascii="Times New Roman" w:eastAsia="Times New Roman" w:hAnsi="Times New Roman" w:cs="Times New Roman"/>
        <w:b/>
        <w:color w:val="000000"/>
        <w:szCs w:val="20"/>
      </w:rPr>
      <w:fldChar w:fldCharType="begin"/>
    </w:r>
    <w:r>
      <w:rPr>
        <w:rFonts w:ascii="Times New Roman" w:eastAsia="Times New Roman" w:hAnsi="Times New Roman" w:cs="Times New Roman"/>
        <w:b/>
        <w:color w:val="000000"/>
        <w:szCs w:val="20"/>
      </w:rPr>
      <w:instrText>PAGE</w:instrText>
    </w:r>
    <w:r>
      <w:rPr>
        <w:rFonts w:ascii="Times New Roman" w:eastAsia="Times New Roman" w:hAnsi="Times New Roman" w:cs="Times New Roman"/>
        <w:b/>
        <w:color w:val="000000"/>
        <w:szCs w:val="20"/>
      </w:rPr>
      <w:fldChar w:fldCharType="separate"/>
    </w:r>
    <w:r w:rsidR="00C77D89">
      <w:rPr>
        <w:rFonts w:ascii="Times New Roman" w:eastAsia="Times New Roman" w:hAnsi="Times New Roman" w:cs="Times New Roman"/>
        <w:b/>
        <w:noProof/>
        <w:color w:val="000000"/>
        <w:szCs w:val="20"/>
      </w:rPr>
      <w:t>2</w:t>
    </w:r>
    <w:r>
      <w:rPr>
        <w:rFonts w:ascii="Times New Roman" w:eastAsia="Times New Roman" w:hAnsi="Times New Roman" w:cs="Times New Roman"/>
        <w:b/>
        <w:color w:val="000000"/>
        <w:szCs w:val="20"/>
      </w:rPr>
      <w:fldChar w:fldCharType="end"/>
    </w:r>
    <w:r>
      <w:rPr>
        <w:rFonts w:ascii="Times New Roman" w:eastAsia="Times New Roman" w:hAnsi="Times New Roman" w:cs="Times New Roman"/>
        <w:color w:val="000000"/>
        <w:szCs w:val="20"/>
      </w:rPr>
      <w:t xml:space="preserve"> din </w:t>
    </w:r>
    <w:r>
      <w:rPr>
        <w:rFonts w:ascii="Times New Roman" w:eastAsia="Times New Roman" w:hAnsi="Times New Roman" w:cs="Times New Roman"/>
        <w:b/>
        <w:color w:val="000000"/>
        <w:szCs w:val="20"/>
      </w:rPr>
      <w:fldChar w:fldCharType="begin"/>
    </w:r>
    <w:r>
      <w:rPr>
        <w:rFonts w:ascii="Times New Roman" w:eastAsia="Times New Roman" w:hAnsi="Times New Roman" w:cs="Times New Roman"/>
        <w:b/>
        <w:color w:val="000000"/>
        <w:szCs w:val="20"/>
      </w:rPr>
      <w:instrText>NUMPAGES</w:instrText>
    </w:r>
    <w:r>
      <w:rPr>
        <w:rFonts w:ascii="Times New Roman" w:eastAsia="Times New Roman" w:hAnsi="Times New Roman" w:cs="Times New Roman"/>
        <w:b/>
        <w:color w:val="000000"/>
        <w:szCs w:val="20"/>
      </w:rPr>
      <w:fldChar w:fldCharType="separate"/>
    </w:r>
    <w:r w:rsidR="00C77D89">
      <w:rPr>
        <w:rFonts w:ascii="Times New Roman" w:eastAsia="Times New Roman" w:hAnsi="Times New Roman" w:cs="Times New Roman"/>
        <w:b/>
        <w:noProof/>
        <w:color w:val="000000"/>
        <w:szCs w:val="20"/>
      </w:rPr>
      <w:t>3</w:t>
    </w:r>
    <w:r>
      <w:rPr>
        <w:rFonts w:ascii="Times New Roman" w:eastAsia="Times New Roman" w:hAnsi="Times New Roman" w:cs="Times New Roman"/>
        <w:b/>
        <w:color w:val="000000"/>
        <w:szCs w:val="20"/>
      </w:rPr>
      <w:fldChar w:fldCharType="end"/>
    </w:r>
  </w:p>
  <w:p w14:paraId="000004D1" w14:textId="77777777" w:rsidR="00D656D1" w:rsidRDefault="00D656D1">
    <w:pPr>
      <w:pBdr>
        <w:top w:val="nil"/>
        <w:left w:val="nil"/>
        <w:bottom w:val="nil"/>
        <w:right w:val="nil"/>
        <w:between w:val="nil"/>
      </w:pBdr>
      <w:tabs>
        <w:tab w:val="center" w:pos="4320"/>
        <w:tab w:val="right" w:pos="8640"/>
      </w:tabs>
      <w:ind w:left="0" w:hanging="2"/>
      <w:rPr>
        <w:rFonts w:ascii="Times New Roman" w:eastAsia="Times New Roman" w:hAnsi="Times New Roman" w:cs="Times New Roman"/>
        <w:color w:val="000000"/>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9CFC89" w14:textId="77777777" w:rsidR="002B496E" w:rsidRDefault="002B496E">
    <w:pPr>
      <w:pStyle w:val="Subsol"/>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54FADF" w14:textId="77777777" w:rsidR="001020C0" w:rsidRDefault="001020C0">
      <w:pPr>
        <w:spacing w:before="0" w:after="0" w:line="240" w:lineRule="auto"/>
        <w:ind w:left="0" w:hanging="2"/>
      </w:pPr>
      <w:r>
        <w:separator/>
      </w:r>
    </w:p>
  </w:footnote>
  <w:footnote w:type="continuationSeparator" w:id="0">
    <w:p w14:paraId="42825565" w14:textId="77777777" w:rsidR="001020C0" w:rsidRDefault="001020C0">
      <w:pPr>
        <w:spacing w:before="0" w:after="0"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7A3B3B" w14:textId="77777777" w:rsidR="002B496E" w:rsidRDefault="002B496E">
    <w:pPr>
      <w:pStyle w:val="Antet"/>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CA" w14:textId="77777777" w:rsidR="00D656D1" w:rsidRDefault="00D656D1">
    <w:pPr>
      <w:widowControl w:val="0"/>
      <w:pBdr>
        <w:top w:val="nil"/>
        <w:left w:val="nil"/>
        <w:bottom w:val="nil"/>
        <w:right w:val="nil"/>
        <w:between w:val="nil"/>
      </w:pBdr>
      <w:spacing w:before="0" w:after="0" w:line="276" w:lineRule="auto"/>
      <w:ind w:left="0" w:hanging="2"/>
      <w:jc w:val="left"/>
    </w:pPr>
  </w:p>
  <w:tbl>
    <w:tblPr>
      <w:tblStyle w:val="ae"/>
      <w:tblW w:w="9473" w:type="dxa"/>
      <w:tblInd w:w="-108" w:type="dxa"/>
      <w:tblLayout w:type="fixed"/>
      <w:tblLook w:val="0000" w:firstRow="0" w:lastRow="0" w:firstColumn="0" w:lastColumn="0" w:noHBand="0" w:noVBand="0"/>
    </w:tblPr>
    <w:tblGrid>
      <w:gridCol w:w="3157"/>
      <w:gridCol w:w="3158"/>
      <w:gridCol w:w="3158"/>
    </w:tblGrid>
    <w:tr w:rsidR="00D656D1" w14:paraId="23CA5356" w14:textId="77777777">
      <w:tc>
        <w:tcPr>
          <w:tcW w:w="3157" w:type="dxa"/>
          <w:vAlign w:val="center"/>
        </w:tcPr>
        <w:p w14:paraId="000004CB" w14:textId="77777777" w:rsidR="00D656D1" w:rsidRDefault="00000000">
          <w:pPr>
            <w:pBdr>
              <w:top w:val="nil"/>
              <w:left w:val="nil"/>
              <w:bottom w:val="nil"/>
              <w:right w:val="nil"/>
              <w:between w:val="nil"/>
            </w:pBdr>
            <w:tabs>
              <w:tab w:val="center" w:pos="4628"/>
            </w:tabs>
            <w:spacing w:before="0" w:after="0" w:line="240" w:lineRule="auto"/>
            <w:ind w:left="0" w:hanging="2"/>
            <w:jc w:val="left"/>
            <w:rPr>
              <w:color w:val="1F497D"/>
              <w:sz w:val="22"/>
            </w:rPr>
          </w:pPr>
          <w:r>
            <w:rPr>
              <w:noProof/>
              <w:color w:val="1F497D"/>
              <w:sz w:val="22"/>
            </w:rPr>
            <w:drawing>
              <wp:inline distT="0" distB="0" distL="114300" distR="114300" wp14:anchorId="75B6F073" wp14:editId="0633520F">
                <wp:extent cx="752475" cy="745490"/>
                <wp:effectExtent l="0" t="0" r="0" b="0"/>
                <wp:docPr id="1231214653" name="Imagine 1231214653"/>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1"/>
                        <a:srcRect/>
                        <a:stretch>
                          <a:fillRect/>
                        </a:stretch>
                      </pic:blipFill>
                      <pic:spPr>
                        <a:xfrm>
                          <a:off x="0" y="0"/>
                          <a:ext cx="752475" cy="745490"/>
                        </a:xfrm>
                        <a:prstGeom prst="rect">
                          <a:avLst/>
                        </a:prstGeom>
                        <a:ln/>
                      </pic:spPr>
                    </pic:pic>
                  </a:graphicData>
                </a:graphic>
              </wp:inline>
            </w:drawing>
          </w:r>
        </w:p>
      </w:tc>
      <w:tc>
        <w:tcPr>
          <w:tcW w:w="3158" w:type="dxa"/>
          <w:vAlign w:val="center"/>
        </w:tcPr>
        <w:p w14:paraId="000004CC" w14:textId="77777777" w:rsidR="00D656D1" w:rsidRDefault="00D656D1">
          <w:pPr>
            <w:pBdr>
              <w:top w:val="nil"/>
              <w:left w:val="nil"/>
              <w:bottom w:val="nil"/>
              <w:right w:val="nil"/>
              <w:between w:val="nil"/>
            </w:pBdr>
            <w:tabs>
              <w:tab w:val="center" w:pos="4628"/>
            </w:tabs>
            <w:spacing w:before="0" w:after="0" w:line="240" w:lineRule="auto"/>
            <w:ind w:left="0" w:hanging="2"/>
            <w:jc w:val="right"/>
            <w:rPr>
              <w:color w:val="1F497D"/>
              <w:sz w:val="22"/>
            </w:rPr>
          </w:pPr>
        </w:p>
      </w:tc>
      <w:tc>
        <w:tcPr>
          <w:tcW w:w="3158" w:type="dxa"/>
          <w:vAlign w:val="center"/>
        </w:tcPr>
        <w:p w14:paraId="000004CD" w14:textId="77777777" w:rsidR="00D656D1" w:rsidRDefault="00000000">
          <w:pPr>
            <w:pBdr>
              <w:top w:val="nil"/>
              <w:left w:val="nil"/>
              <w:bottom w:val="nil"/>
              <w:right w:val="nil"/>
              <w:between w:val="nil"/>
            </w:pBdr>
            <w:tabs>
              <w:tab w:val="center" w:pos="4628"/>
            </w:tabs>
            <w:spacing w:before="0" w:after="0" w:line="240" w:lineRule="auto"/>
            <w:ind w:left="0" w:hanging="2"/>
            <w:jc w:val="center"/>
            <w:rPr>
              <w:color w:val="003399"/>
              <w:sz w:val="22"/>
            </w:rPr>
          </w:pPr>
          <w:r>
            <w:rPr>
              <w:color w:val="003399"/>
              <w:sz w:val="22"/>
            </w:rPr>
            <w:t xml:space="preserve">ES-200 </w:t>
          </w:r>
          <w:proofErr w:type="spellStart"/>
          <w:r>
            <w:rPr>
              <w:color w:val="003399"/>
              <w:sz w:val="22"/>
            </w:rPr>
            <w:t>Dashboard</w:t>
          </w:r>
          <w:proofErr w:type="spellEnd"/>
        </w:p>
        <w:p w14:paraId="000004CE" w14:textId="77777777" w:rsidR="00D656D1" w:rsidRDefault="00000000">
          <w:pPr>
            <w:pBdr>
              <w:top w:val="nil"/>
              <w:left w:val="nil"/>
              <w:bottom w:val="nil"/>
              <w:right w:val="nil"/>
              <w:between w:val="nil"/>
            </w:pBdr>
            <w:tabs>
              <w:tab w:val="center" w:pos="4628"/>
            </w:tabs>
            <w:spacing w:before="0" w:after="0" w:line="240" w:lineRule="auto"/>
            <w:ind w:left="0" w:hanging="2"/>
            <w:jc w:val="center"/>
            <w:rPr>
              <w:color w:val="1F497D"/>
              <w:sz w:val="22"/>
            </w:rPr>
          </w:pPr>
          <w:r>
            <w:rPr>
              <w:color w:val="003399"/>
              <w:sz w:val="18"/>
              <w:szCs w:val="18"/>
            </w:rPr>
            <w:t>Manual de utilizare</w:t>
          </w:r>
        </w:p>
      </w:tc>
    </w:tr>
  </w:tbl>
  <w:p w14:paraId="000004CF" w14:textId="77777777" w:rsidR="00D656D1" w:rsidRDefault="00D656D1">
    <w:pPr>
      <w:pBdr>
        <w:top w:val="nil"/>
        <w:left w:val="nil"/>
        <w:bottom w:val="nil"/>
        <w:right w:val="nil"/>
        <w:between w:val="nil"/>
      </w:pBdr>
      <w:tabs>
        <w:tab w:val="center" w:pos="4320"/>
        <w:tab w:val="right" w:pos="8640"/>
      </w:tabs>
      <w:rPr>
        <w:rFonts w:ascii="Times New Roman" w:eastAsia="Times New Roman" w:hAnsi="Times New Roman" w:cs="Times New Roman"/>
        <w:color w:val="1F497D"/>
        <w:sz w:val="8"/>
        <w:szCs w:val="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643FDD" w14:textId="77777777" w:rsidR="002B496E" w:rsidRDefault="002B496E">
    <w:pPr>
      <w:pStyle w:val="Antet"/>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217C3"/>
    <w:multiLevelType w:val="multilevel"/>
    <w:tmpl w:val="886895BE"/>
    <w:lvl w:ilvl="0">
      <w:start w:val="1"/>
      <w:numFmt w:val="bullet"/>
      <w:lvlText w:val="⮚"/>
      <w:lvlJc w:val="left"/>
      <w:pPr>
        <w:ind w:left="720" w:hanging="360"/>
      </w:pPr>
      <w:rPr>
        <w:rFonts w:ascii="Noto Sans Symbols" w:eastAsia="Noto Sans Symbols" w:hAnsi="Noto Sans Symbols" w:cs="Noto Sans Symbols"/>
        <w:vertAlign w:val="baseline"/>
      </w:rPr>
    </w:lvl>
    <w:lvl w:ilvl="1">
      <w:numFmt w:val="bullet"/>
      <w:lvlText w:val="•"/>
      <w:lvlJc w:val="left"/>
      <w:pPr>
        <w:ind w:left="1440" w:hanging="360"/>
      </w:pPr>
      <w:rPr>
        <w:rFonts w:ascii="Arial" w:eastAsia="Arial" w:hAnsi="Arial" w:cs="Arial"/>
        <w:vertAlign w:val="baseline"/>
      </w:rPr>
    </w:lvl>
    <w:lvl w:ilvl="2">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 w15:restartNumberingAfterBreak="0">
    <w:nsid w:val="0A435BF8"/>
    <w:multiLevelType w:val="multilevel"/>
    <w:tmpl w:val="E9AC1C3A"/>
    <w:lvl w:ilvl="0">
      <w:start w:val="1"/>
      <w:numFmt w:val="decimal"/>
      <w:lvlText w:val="%1."/>
      <w:lvlJc w:val="left"/>
      <w:pPr>
        <w:ind w:left="720" w:hanging="360"/>
      </w:pPr>
      <w:rPr>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 w15:restartNumberingAfterBreak="0">
    <w:nsid w:val="0E0B7563"/>
    <w:multiLevelType w:val="multilevel"/>
    <w:tmpl w:val="64DA97D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 w15:restartNumberingAfterBreak="0">
    <w:nsid w:val="11A3572A"/>
    <w:multiLevelType w:val="multilevel"/>
    <w:tmpl w:val="7F38138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 w15:restartNumberingAfterBreak="0">
    <w:nsid w:val="11B91B2D"/>
    <w:multiLevelType w:val="multilevel"/>
    <w:tmpl w:val="6D061518"/>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
      <w:lvlJc w:val="left"/>
      <w:pPr>
        <w:ind w:left="1800" w:hanging="360"/>
      </w:pPr>
      <w:rPr>
        <w:rFonts w:ascii="Noto Sans Symbols" w:eastAsia="Noto Sans Symbols" w:hAnsi="Noto Sans Symbols" w:cs="Noto Sans Symbols"/>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5" w15:restartNumberingAfterBreak="0">
    <w:nsid w:val="1A4175FA"/>
    <w:multiLevelType w:val="multilevel"/>
    <w:tmpl w:val="B1FA59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0E64DD1"/>
    <w:multiLevelType w:val="multilevel"/>
    <w:tmpl w:val="190EAE9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 w15:restartNumberingAfterBreak="0">
    <w:nsid w:val="352C0464"/>
    <w:multiLevelType w:val="multilevel"/>
    <w:tmpl w:val="208CE6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6B50B7F"/>
    <w:multiLevelType w:val="multilevel"/>
    <w:tmpl w:val="82D228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86B0CD8"/>
    <w:multiLevelType w:val="multilevel"/>
    <w:tmpl w:val="E02E03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9163767"/>
    <w:multiLevelType w:val="multilevel"/>
    <w:tmpl w:val="5FF262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9CD24AE"/>
    <w:multiLevelType w:val="multilevel"/>
    <w:tmpl w:val="CD9216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9EF35E6"/>
    <w:multiLevelType w:val="multilevel"/>
    <w:tmpl w:val="01DC95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FEA45AE"/>
    <w:multiLevelType w:val="multilevel"/>
    <w:tmpl w:val="E460F19E"/>
    <w:lvl w:ilvl="0">
      <w:start w:val="1"/>
      <w:numFmt w:val="decimal"/>
      <w:lvlText w:val="%1."/>
      <w:lvlJc w:val="left"/>
      <w:pPr>
        <w:ind w:left="360" w:hanging="360"/>
      </w:pPr>
      <w:rPr>
        <w:vertAlign w:val="baseline"/>
      </w:rPr>
    </w:lvl>
    <w:lvl w:ilvl="1">
      <w:start w:val="1"/>
      <w:numFmt w:val="decimal"/>
      <w:lvlText w:val="%1.%2."/>
      <w:lvlJc w:val="left"/>
      <w:pPr>
        <w:ind w:left="792" w:hanging="432"/>
      </w:pPr>
      <w:rPr>
        <w:vertAlign w:val="baseline"/>
      </w:rPr>
    </w:lvl>
    <w:lvl w:ilvl="2">
      <w:start w:val="1"/>
      <w:numFmt w:val="decimal"/>
      <w:lvlText w:val="%1.%2.%3."/>
      <w:lvlJc w:val="left"/>
      <w:pPr>
        <w:ind w:left="1224" w:hanging="504"/>
      </w:pPr>
      <w:rPr>
        <w:sz w:val="26"/>
        <w:szCs w:val="26"/>
        <w:vertAlign w:val="baseline"/>
      </w:rPr>
    </w:lvl>
    <w:lvl w:ilvl="3">
      <w:start w:val="1"/>
      <w:numFmt w:val="decimal"/>
      <w:lvlText w:val="%1.%2.%3.%4."/>
      <w:lvlJc w:val="left"/>
      <w:pPr>
        <w:ind w:left="1728" w:hanging="647"/>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5"/>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14" w15:restartNumberingAfterBreak="0">
    <w:nsid w:val="45434C50"/>
    <w:multiLevelType w:val="multilevel"/>
    <w:tmpl w:val="A732D510"/>
    <w:lvl w:ilvl="0">
      <w:start w:val="1"/>
      <w:numFmt w:val="bullet"/>
      <w:lvlText w:val="⮚"/>
      <w:lvlJc w:val="left"/>
      <w:pPr>
        <w:ind w:left="780" w:hanging="360"/>
      </w:pPr>
      <w:rPr>
        <w:rFonts w:ascii="Noto Sans Symbols" w:eastAsia="Noto Sans Symbols" w:hAnsi="Noto Sans Symbols" w:cs="Noto Sans Symbols"/>
        <w:vertAlign w:val="baseline"/>
      </w:rPr>
    </w:lvl>
    <w:lvl w:ilvl="1">
      <w:start w:val="1"/>
      <w:numFmt w:val="bullet"/>
      <w:lvlText w:val="o"/>
      <w:lvlJc w:val="left"/>
      <w:pPr>
        <w:ind w:left="1500" w:hanging="360"/>
      </w:pPr>
      <w:rPr>
        <w:rFonts w:ascii="Courier New" w:eastAsia="Courier New" w:hAnsi="Courier New" w:cs="Courier New"/>
        <w:vertAlign w:val="baseline"/>
      </w:rPr>
    </w:lvl>
    <w:lvl w:ilvl="2">
      <w:start w:val="1"/>
      <w:numFmt w:val="bullet"/>
      <w:lvlText w:val="▪"/>
      <w:lvlJc w:val="left"/>
      <w:pPr>
        <w:ind w:left="2220" w:hanging="360"/>
      </w:pPr>
      <w:rPr>
        <w:rFonts w:ascii="Noto Sans Symbols" w:eastAsia="Noto Sans Symbols" w:hAnsi="Noto Sans Symbols" w:cs="Noto Sans Symbols"/>
        <w:vertAlign w:val="baseline"/>
      </w:rPr>
    </w:lvl>
    <w:lvl w:ilvl="3">
      <w:start w:val="1"/>
      <w:numFmt w:val="bullet"/>
      <w:lvlText w:val="●"/>
      <w:lvlJc w:val="left"/>
      <w:pPr>
        <w:ind w:left="2940" w:hanging="360"/>
      </w:pPr>
      <w:rPr>
        <w:rFonts w:ascii="Noto Sans Symbols" w:eastAsia="Noto Sans Symbols" w:hAnsi="Noto Sans Symbols" w:cs="Noto Sans Symbols"/>
        <w:vertAlign w:val="baseline"/>
      </w:rPr>
    </w:lvl>
    <w:lvl w:ilvl="4">
      <w:start w:val="1"/>
      <w:numFmt w:val="bullet"/>
      <w:lvlText w:val="o"/>
      <w:lvlJc w:val="left"/>
      <w:pPr>
        <w:ind w:left="3660" w:hanging="360"/>
      </w:pPr>
      <w:rPr>
        <w:rFonts w:ascii="Courier New" w:eastAsia="Courier New" w:hAnsi="Courier New" w:cs="Courier New"/>
        <w:vertAlign w:val="baseline"/>
      </w:rPr>
    </w:lvl>
    <w:lvl w:ilvl="5">
      <w:start w:val="1"/>
      <w:numFmt w:val="bullet"/>
      <w:lvlText w:val="▪"/>
      <w:lvlJc w:val="left"/>
      <w:pPr>
        <w:ind w:left="4380" w:hanging="360"/>
      </w:pPr>
      <w:rPr>
        <w:rFonts w:ascii="Noto Sans Symbols" w:eastAsia="Noto Sans Symbols" w:hAnsi="Noto Sans Symbols" w:cs="Noto Sans Symbols"/>
        <w:vertAlign w:val="baseline"/>
      </w:rPr>
    </w:lvl>
    <w:lvl w:ilvl="6">
      <w:start w:val="1"/>
      <w:numFmt w:val="bullet"/>
      <w:lvlText w:val="●"/>
      <w:lvlJc w:val="left"/>
      <w:pPr>
        <w:ind w:left="5100" w:hanging="360"/>
      </w:pPr>
      <w:rPr>
        <w:rFonts w:ascii="Noto Sans Symbols" w:eastAsia="Noto Sans Symbols" w:hAnsi="Noto Sans Symbols" w:cs="Noto Sans Symbols"/>
        <w:vertAlign w:val="baseline"/>
      </w:rPr>
    </w:lvl>
    <w:lvl w:ilvl="7">
      <w:start w:val="1"/>
      <w:numFmt w:val="bullet"/>
      <w:lvlText w:val="o"/>
      <w:lvlJc w:val="left"/>
      <w:pPr>
        <w:ind w:left="5820" w:hanging="360"/>
      </w:pPr>
      <w:rPr>
        <w:rFonts w:ascii="Courier New" w:eastAsia="Courier New" w:hAnsi="Courier New" w:cs="Courier New"/>
        <w:vertAlign w:val="baseline"/>
      </w:rPr>
    </w:lvl>
    <w:lvl w:ilvl="8">
      <w:start w:val="1"/>
      <w:numFmt w:val="bullet"/>
      <w:lvlText w:val="▪"/>
      <w:lvlJc w:val="left"/>
      <w:pPr>
        <w:ind w:left="6540" w:hanging="360"/>
      </w:pPr>
      <w:rPr>
        <w:rFonts w:ascii="Noto Sans Symbols" w:eastAsia="Noto Sans Symbols" w:hAnsi="Noto Sans Symbols" w:cs="Noto Sans Symbols"/>
        <w:vertAlign w:val="baseline"/>
      </w:rPr>
    </w:lvl>
  </w:abstractNum>
  <w:abstractNum w:abstractNumId="15" w15:restartNumberingAfterBreak="0">
    <w:nsid w:val="48F77013"/>
    <w:multiLevelType w:val="multilevel"/>
    <w:tmpl w:val="AC04CA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97D7C72"/>
    <w:multiLevelType w:val="multilevel"/>
    <w:tmpl w:val="E95889FE"/>
    <w:lvl w:ilvl="0">
      <w:start w:val="1"/>
      <w:numFmt w:val="bullet"/>
      <w:pStyle w:val="Titlu3"/>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AA7260A"/>
    <w:multiLevelType w:val="multilevel"/>
    <w:tmpl w:val="F8E282D0"/>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18" w15:restartNumberingAfterBreak="0">
    <w:nsid w:val="4BBF1F77"/>
    <w:multiLevelType w:val="multilevel"/>
    <w:tmpl w:val="C44C15D0"/>
    <w:lvl w:ilvl="0">
      <w:start w:val="1"/>
      <w:numFmt w:val="decimal"/>
      <w:lvlText w:val="%1."/>
      <w:lvlJc w:val="left"/>
      <w:pPr>
        <w:ind w:left="720" w:hanging="360"/>
      </w:pPr>
      <w:rPr>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9" w15:restartNumberingAfterBreak="0">
    <w:nsid w:val="501E5BE7"/>
    <w:multiLevelType w:val="multilevel"/>
    <w:tmpl w:val="D82E02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4882BFD"/>
    <w:multiLevelType w:val="multilevel"/>
    <w:tmpl w:val="91A4A8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D1A01B1"/>
    <w:multiLevelType w:val="multilevel"/>
    <w:tmpl w:val="10607C4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2" w15:restartNumberingAfterBreak="0">
    <w:nsid w:val="6DEA738B"/>
    <w:multiLevelType w:val="multilevel"/>
    <w:tmpl w:val="E07A5E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1AE7156"/>
    <w:multiLevelType w:val="multilevel"/>
    <w:tmpl w:val="6F48BFC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4" w15:restartNumberingAfterBreak="0">
    <w:nsid w:val="781B035D"/>
    <w:multiLevelType w:val="multilevel"/>
    <w:tmpl w:val="6CFEDA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79091896"/>
    <w:multiLevelType w:val="multilevel"/>
    <w:tmpl w:val="B53A06A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6" w15:restartNumberingAfterBreak="0">
    <w:nsid w:val="79B15967"/>
    <w:multiLevelType w:val="multilevel"/>
    <w:tmpl w:val="2FA8CB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AC102E4"/>
    <w:multiLevelType w:val="multilevel"/>
    <w:tmpl w:val="121E6E6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num w:numId="1" w16cid:durableId="459760056">
    <w:abstractNumId w:val="17"/>
  </w:num>
  <w:num w:numId="2" w16cid:durableId="1814715369">
    <w:abstractNumId w:val="7"/>
  </w:num>
  <w:num w:numId="3" w16cid:durableId="321280286">
    <w:abstractNumId w:val="15"/>
  </w:num>
  <w:num w:numId="4" w16cid:durableId="400908767">
    <w:abstractNumId w:val="4"/>
  </w:num>
  <w:num w:numId="5" w16cid:durableId="725177621">
    <w:abstractNumId w:val="19"/>
  </w:num>
  <w:num w:numId="6" w16cid:durableId="479880243">
    <w:abstractNumId w:val="20"/>
  </w:num>
  <w:num w:numId="7" w16cid:durableId="356809791">
    <w:abstractNumId w:val="21"/>
  </w:num>
  <w:num w:numId="8" w16cid:durableId="445075619">
    <w:abstractNumId w:val="1"/>
  </w:num>
  <w:num w:numId="9" w16cid:durableId="1724209835">
    <w:abstractNumId w:val="14"/>
  </w:num>
  <w:num w:numId="10" w16cid:durableId="1686831517">
    <w:abstractNumId w:val="8"/>
  </w:num>
  <w:num w:numId="11" w16cid:durableId="1774549988">
    <w:abstractNumId w:val="22"/>
  </w:num>
  <w:num w:numId="12" w16cid:durableId="134764273">
    <w:abstractNumId w:val="16"/>
  </w:num>
  <w:num w:numId="13" w16cid:durableId="1887839728">
    <w:abstractNumId w:val="2"/>
  </w:num>
  <w:num w:numId="14" w16cid:durableId="155272542">
    <w:abstractNumId w:val="27"/>
  </w:num>
  <w:num w:numId="15" w16cid:durableId="310059363">
    <w:abstractNumId w:val="23"/>
  </w:num>
  <w:num w:numId="16" w16cid:durableId="664820403">
    <w:abstractNumId w:val="10"/>
  </w:num>
  <w:num w:numId="17" w16cid:durableId="1769081110">
    <w:abstractNumId w:val="3"/>
  </w:num>
  <w:num w:numId="18" w16cid:durableId="352993849">
    <w:abstractNumId w:val="26"/>
  </w:num>
  <w:num w:numId="19" w16cid:durableId="101994248">
    <w:abstractNumId w:val="6"/>
  </w:num>
  <w:num w:numId="20" w16cid:durableId="1587375747">
    <w:abstractNumId w:val="5"/>
  </w:num>
  <w:num w:numId="21" w16cid:durableId="862127986">
    <w:abstractNumId w:val="11"/>
  </w:num>
  <w:num w:numId="22" w16cid:durableId="1726492236">
    <w:abstractNumId w:val="13"/>
  </w:num>
  <w:num w:numId="23" w16cid:durableId="336615824">
    <w:abstractNumId w:val="12"/>
  </w:num>
  <w:num w:numId="24" w16cid:durableId="1464424442">
    <w:abstractNumId w:val="18"/>
  </w:num>
  <w:num w:numId="25" w16cid:durableId="1676687058">
    <w:abstractNumId w:val="24"/>
  </w:num>
  <w:num w:numId="26" w16cid:durableId="1655717261">
    <w:abstractNumId w:val="25"/>
  </w:num>
  <w:num w:numId="27" w16cid:durableId="1227913845">
    <w:abstractNumId w:val="9"/>
  </w:num>
  <w:num w:numId="28" w16cid:durableId="18874507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56D1"/>
    <w:rsid w:val="00075674"/>
    <w:rsid w:val="000B3DC7"/>
    <w:rsid w:val="001020C0"/>
    <w:rsid w:val="00103E95"/>
    <w:rsid w:val="00123347"/>
    <w:rsid w:val="0013728D"/>
    <w:rsid w:val="001F0116"/>
    <w:rsid w:val="00215E52"/>
    <w:rsid w:val="0023689F"/>
    <w:rsid w:val="00242749"/>
    <w:rsid w:val="00270F9E"/>
    <w:rsid w:val="002B496E"/>
    <w:rsid w:val="00304FD6"/>
    <w:rsid w:val="00314708"/>
    <w:rsid w:val="00357E07"/>
    <w:rsid w:val="00392BA6"/>
    <w:rsid w:val="003B5E5E"/>
    <w:rsid w:val="003D5CA4"/>
    <w:rsid w:val="0040596B"/>
    <w:rsid w:val="00411BDD"/>
    <w:rsid w:val="0043250A"/>
    <w:rsid w:val="00440304"/>
    <w:rsid w:val="00450650"/>
    <w:rsid w:val="00457671"/>
    <w:rsid w:val="00471D8D"/>
    <w:rsid w:val="00484445"/>
    <w:rsid w:val="004B039F"/>
    <w:rsid w:val="004F4977"/>
    <w:rsid w:val="005635DF"/>
    <w:rsid w:val="005C4446"/>
    <w:rsid w:val="005F0E62"/>
    <w:rsid w:val="00651E0D"/>
    <w:rsid w:val="00681F36"/>
    <w:rsid w:val="006B06FB"/>
    <w:rsid w:val="006B23E0"/>
    <w:rsid w:val="00705781"/>
    <w:rsid w:val="00745FB5"/>
    <w:rsid w:val="007C5306"/>
    <w:rsid w:val="00820472"/>
    <w:rsid w:val="00850EC3"/>
    <w:rsid w:val="00864419"/>
    <w:rsid w:val="00874D3E"/>
    <w:rsid w:val="008808D4"/>
    <w:rsid w:val="008A5ECE"/>
    <w:rsid w:val="008C7E74"/>
    <w:rsid w:val="008F3BBC"/>
    <w:rsid w:val="008F7B0B"/>
    <w:rsid w:val="0091343A"/>
    <w:rsid w:val="00927317"/>
    <w:rsid w:val="0094400E"/>
    <w:rsid w:val="00955B7D"/>
    <w:rsid w:val="009F156C"/>
    <w:rsid w:val="00A87AE5"/>
    <w:rsid w:val="00AC757D"/>
    <w:rsid w:val="00AF6F60"/>
    <w:rsid w:val="00B8100D"/>
    <w:rsid w:val="00C06B22"/>
    <w:rsid w:val="00C15D14"/>
    <w:rsid w:val="00C77D89"/>
    <w:rsid w:val="00CB38B4"/>
    <w:rsid w:val="00CF1A7D"/>
    <w:rsid w:val="00D3611A"/>
    <w:rsid w:val="00D5773C"/>
    <w:rsid w:val="00D62B40"/>
    <w:rsid w:val="00D656D1"/>
    <w:rsid w:val="00DC0E31"/>
    <w:rsid w:val="00E1011A"/>
    <w:rsid w:val="00E54372"/>
    <w:rsid w:val="00E95D93"/>
    <w:rsid w:val="00EC4820"/>
    <w:rsid w:val="00F93A05"/>
    <w:rsid w:val="00FB74D9"/>
    <w:rsid w:val="00FE57F3"/>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77EF3A48"/>
  <w15:docId w15:val="{C7906B40-4C29-453E-B938-17325BE7C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ro-RO" w:eastAsia="ro-RO"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400E"/>
    <w:pPr>
      <w:suppressAutoHyphens/>
      <w:ind w:leftChars="-1" w:left="-1" w:hangingChars="1" w:hanging="1"/>
      <w:textDirection w:val="btLr"/>
      <w:textAlignment w:val="top"/>
      <w:outlineLvl w:val="0"/>
    </w:pPr>
    <w:rPr>
      <w:position w:val="-1"/>
      <w:szCs w:val="22"/>
    </w:rPr>
  </w:style>
  <w:style w:type="paragraph" w:styleId="Titlu1">
    <w:name w:val="heading 1"/>
    <w:basedOn w:val="Normal"/>
    <w:next w:val="Normal"/>
    <w:uiPriority w:val="9"/>
    <w:qFormat/>
    <w:pPr>
      <w:keepNext/>
      <w:spacing w:before="240" w:after="60"/>
    </w:pPr>
    <w:rPr>
      <w:b/>
      <w:bCs/>
      <w:color w:val="003399"/>
      <w:kern w:val="32"/>
      <w:sz w:val="32"/>
      <w:szCs w:val="32"/>
    </w:rPr>
  </w:style>
  <w:style w:type="paragraph" w:styleId="Titlu2">
    <w:name w:val="heading 2"/>
    <w:basedOn w:val="Normal"/>
    <w:next w:val="Normal"/>
    <w:link w:val="Titlu2Caracter"/>
    <w:uiPriority w:val="9"/>
    <w:unhideWhenUsed/>
    <w:qFormat/>
    <w:pPr>
      <w:keepNext/>
      <w:spacing w:before="240" w:after="60"/>
      <w:outlineLvl w:val="1"/>
    </w:pPr>
    <w:rPr>
      <w:rFonts w:ascii="Calibri Light" w:hAnsi="Calibri Light"/>
      <w:b/>
      <w:bCs/>
      <w:i/>
      <w:iCs/>
      <w:color w:val="003399"/>
      <w:sz w:val="28"/>
      <w:szCs w:val="28"/>
    </w:rPr>
  </w:style>
  <w:style w:type="paragraph" w:styleId="Titlu3">
    <w:name w:val="heading 3"/>
    <w:basedOn w:val="Normal"/>
    <w:next w:val="Normal"/>
    <w:link w:val="Titlu3Caracter"/>
    <w:uiPriority w:val="9"/>
    <w:unhideWhenUsed/>
    <w:qFormat/>
    <w:pPr>
      <w:keepNext/>
      <w:numPr>
        <w:numId w:val="12"/>
      </w:numPr>
      <w:spacing w:before="240" w:after="60"/>
      <w:ind w:left="-1" w:hanging="1"/>
      <w:outlineLvl w:val="2"/>
    </w:pPr>
    <w:rPr>
      <w:b/>
      <w:bCs/>
      <w:sz w:val="26"/>
      <w:szCs w:val="26"/>
    </w:rPr>
  </w:style>
  <w:style w:type="paragraph" w:styleId="Titlu4">
    <w:name w:val="heading 4"/>
    <w:basedOn w:val="Normal"/>
    <w:next w:val="Normal"/>
    <w:uiPriority w:val="9"/>
    <w:unhideWhenUsed/>
    <w:qFormat/>
    <w:pPr>
      <w:keepNext/>
      <w:keepLines/>
      <w:spacing w:before="240" w:after="40"/>
      <w:outlineLvl w:val="3"/>
    </w:pPr>
    <w:rPr>
      <w:b/>
      <w:sz w:val="24"/>
      <w:szCs w:val="24"/>
    </w:rPr>
  </w:style>
  <w:style w:type="paragraph" w:styleId="Titlu5">
    <w:name w:val="heading 5"/>
    <w:basedOn w:val="Normal"/>
    <w:next w:val="Normal"/>
    <w:uiPriority w:val="9"/>
    <w:unhideWhenUsed/>
    <w:qFormat/>
    <w:pPr>
      <w:keepNext/>
      <w:keepLines/>
      <w:spacing w:before="220" w:after="40"/>
      <w:outlineLvl w:val="4"/>
    </w:pPr>
    <w:rPr>
      <w:b/>
      <w:sz w:val="22"/>
    </w:rPr>
  </w:style>
  <w:style w:type="paragraph" w:styleId="Titlu6">
    <w:name w:val="heading 6"/>
    <w:basedOn w:val="Normal"/>
    <w:next w:val="Normal"/>
    <w:uiPriority w:val="9"/>
    <w:unhideWhenUsed/>
    <w:qFormat/>
    <w:pPr>
      <w:keepNext/>
      <w:keepLines/>
      <w:spacing w:before="200" w:after="40"/>
      <w:outlineLvl w:val="5"/>
    </w:pPr>
    <w:rPr>
      <w:b/>
      <w:szCs w:val="20"/>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Titlu">
    <w:name w:val="Title"/>
    <w:basedOn w:val="Normal"/>
    <w:next w:val="Normal"/>
    <w:uiPriority w:val="10"/>
    <w:qFormat/>
    <w:pPr>
      <w:spacing w:before="240" w:after="60"/>
      <w:jc w:val="center"/>
    </w:pPr>
    <w:rPr>
      <w:rFonts w:ascii="Cambria" w:hAnsi="Cambria"/>
      <w:b/>
      <w:bCs/>
      <w:kern w:val="28"/>
      <w:sz w:val="32"/>
      <w:szCs w:val="32"/>
    </w:rPr>
  </w:style>
  <w:style w:type="paragraph" w:styleId="Cuprins1">
    <w:name w:val="toc 1"/>
    <w:basedOn w:val="Normal"/>
    <w:next w:val="Normal"/>
  </w:style>
  <w:style w:type="character" w:styleId="Hyperlink">
    <w:name w:val="Hyperlink"/>
    <w:rPr>
      <w:color w:val="0000FF"/>
      <w:w w:val="100"/>
      <w:position w:val="-1"/>
      <w:u w:val="single"/>
      <w:effect w:val="none"/>
      <w:vertAlign w:val="baseline"/>
      <w:cs w:val="0"/>
      <w:em w:val="none"/>
    </w:rPr>
  </w:style>
  <w:style w:type="paragraph" w:styleId="Cuprins2">
    <w:name w:val="toc 2"/>
    <w:basedOn w:val="Normal"/>
    <w:next w:val="Normal"/>
    <w:pPr>
      <w:ind w:left="240"/>
    </w:pPr>
  </w:style>
  <w:style w:type="paragraph" w:customStyle="1" w:styleId="Default">
    <w:name w:val="Default"/>
    <w:pPr>
      <w:suppressAutoHyphens/>
      <w:autoSpaceDE w:val="0"/>
      <w:autoSpaceDN w:val="0"/>
      <w:adjustRightInd w:val="0"/>
      <w:spacing w:line="1" w:lineRule="atLeast"/>
      <w:ind w:leftChars="-1" w:left="-1" w:hangingChars="1" w:hanging="1"/>
      <w:textDirection w:val="btLr"/>
      <w:textAlignment w:val="top"/>
      <w:outlineLvl w:val="0"/>
    </w:pPr>
    <w:rPr>
      <w:color w:val="000000"/>
      <w:position w:val="-1"/>
      <w:sz w:val="24"/>
      <w:szCs w:val="24"/>
      <w:lang w:val="en-US" w:eastAsia="en-US"/>
    </w:rPr>
  </w:style>
  <w:style w:type="paragraph" w:styleId="Legend">
    <w:name w:val="caption"/>
    <w:basedOn w:val="Normal"/>
    <w:next w:val="Normal"/>
    <w:pPr>
      <w:jc w:val="center"/>
    </w:pPr>
    <w:rPr>
      <w:rFonts w:ascii="Calibri Light" w:hAnsi="Calibri Light"/>
      <w:b/>
      <w:bCs/>
      <w:color w:val="003399"/>
      <w:szCs w:val="20"/>
    </w:rPr>
  </w:style>
  <w:style w:type="paragraph" w:customStyle="1" w:styleId="NormalJustified">
    <w:name w:val="Normal + Justified"/>
    <w:basedOn w:val="Default"/>
  </w:style>
  <w:style w:type="paragraph" w:styleId="Tabeldefiguri">
    <w:name w:val="table of figures"/>
    <w:basedOn w:val="Normal"/>
    <w:next w:val="Normal"/>
  </w:style>
  <w:style w:type="table" w:styleId="Tabelgril">
    <w:name w:val="Table Grid"/>
    <w:basedOn w:val="TabelNormal"/>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ntet">
    <w:name w:val="header"/>
    <w:basedOn w:val="Normal"/>
    <w:pPr>
      <w:tabs>
        <w:tab w:val="center" w:pos="4320"/>
        <w:tab w:val="right" w:pos="8640"/>
      </w:tabs>
    </w:pPr>
    <w:rPr>
      <w:rFonts w:ascii="Times New Roman" w:hAnsi="Times New Roman"/>
      <w:sz w:val="24"/>
    </w:rPr>
  </w:style>
  <w:style w:type="paragraph" w:styleId="Subsol">
    <w:name w:val="footer"/>
    <w:basedOn w:val="Normal"/>
    <w:pPr>
      <w:tabs>
        <w:tab w:val="center" w:pos="4320"/>
        <w:tab w:val="right" w:pos="8640"/>
      </w:tabs>
    </w:pPr>
    <w:rPr>
      <w:rFonts w:ascii="Times New Roman" w:hAnsi="Times New Roman"/>
      <w:sz w:val="24"/>
    </w:rPr>
  </w:style>
  <w:style w:type="character" w:styleId="Numrdepagin">
    <w:name w:val="page number"/>
    <w:basedOn w:val="Fontdeparagrafimplicit"/>
    <w:rPr>
      <w:w w:val="100"/>
      <w:position w:val="-1"/>
      <w:effect w:val="none"/>
      <w:vertAlign w:val="baseline"/>
      <w:cs w:val="0"/>
      <w:em w:val="none"/>
    </w:rPr>
  </w:style>
  <w:style w:type="paragraph" w:styleId="TextnBalon">
    <w:name w:val="Balloon Text"/>
    <w:basedOn w:val="Normal"/>
    <w:rPr>
      <w:rFonts w:ascii="Tahoma" w:hAnsi="Tahoma" w:cs="Tahoma"/>
      <w:sz w:val="16"/>
      <w:szCs w:val="16"/>
    </w:rPr>
  </w:style>
  <w:style w:type="paragraph" w:styleId="Textsimplu">
    <w:name w:val="Plain Text"/>
    <w:basedOn w:val="Normal"/>
    <w:rPr>
      <w:rFonts w:ascii="Courier New" w:hAnsi="Courier New" w:cs="Courier New"/>
      <w:szCs w:val="20"/>
      <w:lang w:val="en-US"/>
    </w:rPr>
  </w:style>
  <w:style w:type="paragraph" w:styleId="Cuprins3">
    <w:name w:val="toc 3"/>
    <w:basedOn w:val="Normal"/>
    <w:next w:val="Normal"/>
    <w:pPr>
      <w:ind w:left="480"/>
    </w:pPr>
  </w:style>
  <w:style w:type="character" w:customStyle="1" w:styleId="DefaultChar">
    <w:name w:val="Default Char"/>
    <w:rPr>
      <w:color w:val="000000"/>
      <w:w w:val="100"/>
      <w:position w:val="-1"/>
      <w:sz w:val="24"/>
      <w:szCs w:val="24"/>
      <w:effect w:val="none"/>
      <w:vertAlign w:val="baseline"/>
      <w:cs w:val="0"/>
      <w:em w:val="none"/>
      <w:lang w:val="en-US" w:eastAsia="en-US" w:bidi="ar-SA"/>
    </w:rPr>
  </w:style>
  <w:style w:type="character" w:customStyle="1" w:styleId="Heading2Char">
    <w:name w:val="Heading 2 Char"/>
    <w:rPr>
      <w:rFonts w:ascii="Calibri Light" w:hAnsi="Calibri Light"/>
      <w:b/>
      <w:bCs/>
      <w:i/>
      <w:iCs/>
      <w:noProof/>
      <w:color w:val="003399"/>
      <w:w w:val="100"/>
      <w:position w:val="-1"/>
      <w:sz w:val="28"/>
      <w:szCs w:val="28"/>
      <w:effect w:val="none"/>
      <w:vertAlign w:val="baseline"/>
      <w:cs w:val="0"/>
      <w:em w:val="none"/>
    </w:rPr>
  </w:style>
  <w:style w:type="paragraph" w:styleId="Listparagraf">
    <w:name w:val="List Paragraph"/>
    <w:basedOn w:val="Normal"/>
    <w:pPr>
      <w:spacing w:before="200" w:after="200" w:line="276" w:lineRule="auto"/>
      <w:ind w:left="720"/>
      <w:contextualSpacing/>
    </w:pPr>
    <w:rPr>
      <w:szCs w:val="20"/>
      <w:lang w:bidi="en-US"/>
    </w:rPr>
  </w:style>
  <w:style w:type="character" w:customStyle="1" w:styleId="ES-200">
    <w:name w:val="ES-200"/>
    <w:rPr>
      <w:b/>
      <w:color w:val="0070C0"/>
      <w:w w:val="100"/>
      <w:position w:val="-1"/>
      <w:effect w:val="none"/>
      <w:vertAlign w:val="baseline"/>
      <w:cs w:val="0"/>
      <w:em w:val="none"/>
      <w:lang w:val="ro-RO" w:bidi="ar-SA"/>
    </w:rPr>
  </w:style>
  <w:style w:type="character" w:customStyle="1" w:styleId="TitleChar">
    <w:name w:val="Title Char"/>
    <w:rPr>
      <w:rFonts w:ascii="Cambria" w:eastAsia="Times New Roman" w:hAnsi="Cambria" w:cs="Times New Roman"/>
      <w:b/>
      <w:bCs/>
      <w:noProof/>
      <w:w w:val="100"/>
      <w:kern w:val="28"/>
      <w:position w:val="-1"/>
      <w:sz w:val="32"/>
      <w:szCs w:val="32"/>
      <w:effect w:val="none"/>
      <w:vertAlign w:val="baseline"/>
      <w:cs w:val="0"/>
      <w:em w:val="none"/>
    </w:rPr>
  </w:style>
  <w:style w:type="character" w:customStyle="1" w:styleId="HeaderChar">
    <w:name w:val="Header Char"/>
    <w:rPr>
      <w:noProof/>
      <w:w w:val="100"/>
      <w:position w:val="-1"/>
      <w:sz w:val="24"/>
      <w:szCs w:val="24"/>
      <w:effect w:val="none"/>
      <w:vertAlign w:val="baseline"/>
      <w:cs w:val="0"/>
      <w:em w:val="none"/>
    </w:rPr>
  </w:style>
  <w:style w:type="character" w:styleId="Referincomentariu">
    <w:name w:val="annotation reference"/>
    <w:rPr>
      <w:w w:val="100"/>
      <w:position w:val="-1"/>
      <w:sz w:val="16"/>
      <w:szCs w:val="16"/>
      <w:effect w:val="none"/>
      <w:vertAlign w:val="baseline"/>
      <w:cs w:val="0"/>
      <w:em w:val="none"/>
    </w:rPr>
  </w:style>
  <w:style w:type="paragraph" w:styleId="Textcomentariu">
    <w:name w:val="annotation text"/>
    <w:basedOn w:val="Normal"/>
    <w:rPr>
      <w:rFonts w:ascii="Times New Roman" w:hAnsi="Times New Roman"/>
      <w:szCs w:val="20"/>
    </w:rPr>
  </w:style>
  <w:style w:type="character" w:customStyle="1" w:styleId="CommentTextChar">
    <w:name w:val="Comment Text Char"/>
    <w:rPr>
      <w:noProof/>
      <w:w w:val="100"/>
      <w:position w:val="-1"/>
      <w:effect w:val="none"/>
      <w:vertAlign w:val="baseline"/>
      <w:cs w:val="0"/>
      <w:em w:val="none"/>
    </w:rPr>
  </w:style>
  <w:style w:type="paragraph" w:styleId="SubiectComentariu">
    <w:name w:val="annotation subject"/>
    <w:basedOn w:val="Textcomentariu"/>
    <w:next w:val="Textcomentariu"/>
    <w:rPr>
      <w:b/>
      <w:bCs/>
    </w:rPr>
  </w:style>
  <w:style w:type="character" w:customStyle="1" w:styleId="CommentSubjectChar">
    <w:name w:val="Comment Subject Char"/>
    <w:rPr>
      <w:b/>
      <w:bCs/>
      <w:noProof/>
      <w:w w:val="100"/>
      <w:position w:val="-1"/>
      <w:effect w:val="none"/>
      <w:vertAlign w:val="baseline"/>
      <w:cs w:val="0"/>
      <w:em w:val="none"/>
    </w:rPr>
  </w:style>
  <w:style w:type="paragraph" w:styleId="Revizuire">
    <w:name w:val="Revision"/>
    <w:pPr>
      <w:suppressAutoHyphens/>
      <w:spacing w:line="1" w:lineRule="atLeast"/>
      <w:ind w:leftChars="-1" w:left="-1" w:hangingChars="1" w:hanging="1"/>
      <w:textDirection w:val="btLr"/>
      <w:textAlignment w:val="top"/>
      <w:outlineLvl w:val="0"/>
    </w:pPr>
    <w:rPr>
      <w:noProof/>
      <w:position w:val="-1"/>
      <w:sz w:val="24"/>
      <w:szCs w:val="24"/>
    </w:rPr>
  </w:style>
  <w:style w:type="paragraph" w:styleId="Titlucuprins">
    <w:name w:val="TOC Heading"/>
    <w:basedOn w:val="Titlu1"/>
    <w:next w:val="Normal"/>
    <w:qFormat/>
    <w:pPr>
      <w:keepLines/>
      <w:spacing w:after="0" w:line="259" w:lineRule="auto"/>
      <w:outlineLvl w:val="9"/>
    </w:pPr>
    <w:rPr>
      <w:rFonts w:ascii="Calibri Light" w:eastAsia="Times New Roman" w:hAnsi="Calibri Light" w:cs="Times New Roman"/>
      <w:b w:val="0"/>
      <w:bCs w:val="0"/>
      <w:color w:val="2E74B5"/>
      <w:kern w:val="0"/>
      <w:lang w:val="en-US"/>
    </w:rPr>
  </w:style>
  <w:style w:type="character" w:customStyle="1" w:styleId="Heading3Char">
    <w:name w:val="Heading 3 Char"/>
    <w:rPr>
      <w:rFonts w:ascii="Arial" w:hAnsi="Arial"/>
      <w:b/>
      <w:bCs/>
      <w:noProof/>
      <w:w w:val="100"/>
      <w:position w:val="-1"/>
      <w:sz w:val="26"/>
      <w:szCs w:val="26"/>
      <w:effect w:val="none"/>
      <w:vertAlign w:val="baseline"/>
      <w:cs w:val="0"/>
      <w:em w:val="none"/>
    </w:rPr>
  </w:style>
  <w:style w:type="character" w:customStyle="1" w:styleId="Heading1Char">
    <w:name w:val="Heading 1 Char"/>
    <w:rPr>
      <w:rFonts w:ascii="Arial" w:hAnsi="Arial" w:cs="Arial"/>
      <w:b/>
      <w:bCs/>
      <w:noProof/>
      <w:color w:val="003399"/>
      <w:w w:val="100"/>
      <w:kern w:val="32"/>
      <w:position w:val="-1"/>
      <w:sz w:val="32"/>
      <w:szCs w:val="32"/>
      <w:effect w:val="none"/>
      <w:vertAlign w:val="baseline"/>
      <w:cs w:val="0"/>
      <w:em w:val="none"/>
    </w:rPr>
  </w:style>
  <w:style w:type="paragraph" w:styleId="PreformatatHTML">
    <w:name w:val="HTML Preformatted"/>
    <w:basedOn w:val="Normal"/>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Cs w:val="20"/>
    </w:rPr>
  </w:style>
  <w:style w:type="character" w:customStyle="1" w:styleId="HTMLPreformattedChar">
    <w:name w:val="HTML Preformatted Char"/>
    <w:rPr>
      <w:rFonts w:ascii="Courier New" w:hAnsi="Courier New" w:cs="Courier New"/>
      <w:w w:val="100"/>
      <w:position w:val="-1"/>
      <w:effect w:val="none"/>
      <w:vertAlign w:val="baseline"/>
      <w:cs w:val="0"/>
      <w:em w:val="none"/>
    </w:rPr>
  </w:style>
  <w:style w:type="character" w:customStyle="1" w:styleId="FooterChar">
    <w:name w:val="Footer Char"/>
    <w:rPr>
      <w:noProof/>
      <w:w w:val="100"/>
      <w:position w:val="-1"/>
      <w:sz w:val="24"/>
      <w:szCs w:val="24"/>
      <w:effect w:val="none"/>
      <w:vertAlign w:val="baseline"/>
      <w:cs w:val="0"/>
      <w:em w:val="none"/>
    </w:rPr>
  </w:style>
  <w:style w:type="character" w:styleId="Accentuat">
    <w:name w:val="Emphasis"/>
    <w:rPr>
      <w:rFonts w:ascii="Calibri Light" w:hAnsi="Calibri Light"/>
      <w:b/>
      <w:bCs/>
      <w:iCs/>
      <w:dstrike w:val="0"/>
      <w:color w:val="003399"/>
      <w:w w:val="100"/>
      <w:position w:val="-1"/>
      <w:sz w:val="20"/>
      <w:effect w:val="none"/>
      <w:vertAlign w:val="baseline"/>
      <w:cs w:val="0"/>
      <w:em w:val="none"/>
    </w:rPr>
  </w:style>
  <w:style w:type="paragraph" w:styleId="Subtitlu">
    <w:name w:val="Subtitle"/>
    <w:basedOn w:val="Normal"/>
    <w:next w:val="Normal"/>
    <w:uiPriority w:val="11"/>
    <w:qFormat/>
    <w:pPr>
      <w:spacing w:after="60"/>
      <w:jc w:val="center"/>
    </w:pPr>
    <w:rPr>
      <w:rFonts w:ascii="Calibri" w:eastAsia="Calibri" w:hAnsi="Calibri" w:cs="Calibri"/>
      <w:sz w:val="24"/>
      <w:szCs w:val="24"/>
    </w:rPr>
  </w:style>
  <w:style w:type="character" w:styleId="Robust">
    <w:name w:val="Strong"/>
    <w:rPr>
      <w:b/>
      <w:bCs/>
      <w:w w:val="100"/>
      <w:position w:val="-1"/>
      <w:effect w:val="none"/>
      <w:vertAlign w:val="baseline"/>
      <w:cs w:val="0"/>
      <w:em w:val="none"/>
    </w:rPr>
  </w:style>
  <w:style w:type="character" w:customStyle="1" w:styleId="SubtitleChar">
    <w:name w:val="Subtitle Char"/>
    <w:rPr>
      <w:rFonts w:ascii="Calibri Light" w:eastAsia="Times New Roman" w:hAnsi="Calibri Light" w:cs="Times New Roman"/>
      <w:noProof/>
      <w:w w:val="100"/>
      <w:position w:val="-1"/>
      <w:sz w:val="24"/>
      <w:szCs w:val="24"/>
      <w:effect w:val="none"/>
      <w:vertAlign w:val="baseline"/>
      <w:cs w:val="0"/>
      <w:em w:val="none"/>
    </w:rPr>
  </w:style>
  <w:style w:type="character" w:styleId="MeniuneNerezolvat">
    <w:name w:val="Unresolved Mention"/>
    <w:qFormat/>
    <w:rPr>
      <w:color w:val="808080"/>
      <w:w w:val="100"/>
      <w:position w:val="-1"/>
      <w:effect w:val="none"/>
      <w:shd w:val="clear" w:color="auto" w:fill="E6E6E6"/>
      <w:vertAlign w:val="baseline"/>
      <w:cs w:val="0"/>
      <w:em w:val="none"/>
    </w:rPr>
  </w:style>
  <w:style w:type="table" w:styleId="TabelClasic3">
    <w:name w:val="Table Classic 3"/>
    <w:basedOn w:val="TabelNormal"/>
    <w:pPr>
      <w:suppressAutoHyphens/>
      <w:ind w:leftChars="-1" w:left="-1" w:hangingChars="1" w:hanging="1"/>
      <w:textDirection w:val="btLr"/>
      <w:textAlignment w:val="top"/>
      <w:outlineLvl w:val="0"/>
    </w:pPr>
    <w:rPr>
      <w:color w:val="000080"/>
      <w:position w:val="-1"/>
    </w:rPr>
    <w:tblPr>
      <w:tblBorders>
        <w:top w:val="single" w:sz="12" w:space="0" w:color="000000"/>
        <w:left w:val="single" w:sz="12" w:space="0" w:color="000000"/>
        <w:bottom w:val="single" w:sz="12" w:space="0" w:color="000000"/>
        <w:right w:val="single" w:sz="12" w:space="0" w:color="000000"/>
      </w:tblBorders>
    </w:tblPr>
  </w:style>
  <w:style w:type="table" w:styleId="TabelGril8">
    <w:name w:val="Table Grid 8"/>
    <w:basedOn w:val="TabelNormal"/>
    <w:pPr>
      <w:suppressAutoHyphens/>
      <w:ind w:leftChars="-1" w:left="-1" w:hangingChars="1" w:hanging="1"/>
      <w:textDirection w:val="btLr"/>
      <w:textAlignment w:val="top"/>
      <w:outlineLvl w:val="0"/>
    </w:pPr>
    <w:rPr>
      <w:position w:val="-1"/>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style>
  <w:style w:type="table" w:customStyle="1" w:styleId="a">
    <w:basedOn w:val="TabelNormal"/>
    <w:tblPr>
      <w:tblStyleRowBandSize w:val="1"/>
      <w:tblStyleColBandSize w:val="1"/>
    </w:tblPr>
  </w:style>
  <w:style w:type="table" w:customStyle="1" w:styleId="a0">
    <w:basedOn w:val="TabelNormal"/>
    <w:tblPr>
      <w:tblStyleRowBandSize w:val="1"/>
      <w:tblStyleColBandSize w:val="1"/>
    </w:tblPr>
  </w:style>
  <w:style w:type="table" w:customStyle="1" w:styleId="a1">
    <w:basedOn w:val="TabelNormal"/>
    <w:tblPr>
      <w:tblStyleRowBandSize w:val="1"/>
      <w:tblStyleColBandSize w:val="1"/>
    </w:tblPr>
  </w:style>
  <w:style w:type="table" w:customStyle="1" w:styleId="a2">
    <w:basedOn w:val="TabelNormal"/>
    <w:tblPr>
      <w:tblStyleRowBandSize w:val="1"/>
      <w:tblStyleColBandSize w:val="1"/>
    </w:tblPr>
  </w:style>
  <w:style w:type="table" w:customStyle="1" w:styleId="a3">
    <w:basedOn w:val="TabelNormal"/>
    <w:tblPr>
      <w:tblStyleRowBandSize w:val="1"/>
      <w:tblStyleColBandSize w:val="1"/>
    </w:tblPr>
  </w:style>
  <w:style w:type="table" w:customStyle="1" w:styleId="a4">
    <w:basedOn w:val="TabelNormal"/>
    <w:tblPr>
      <w:tblStyleRowBandSize w:val="1"/>
      <w:tblStyleColBandSize w:val="1"/>
      <w:tblCellMar>
        <w:top w:w="100" w:type="dxa"/>
        <w:left w:w="100" w:type="dxa"/>
        <w:bottom w:w="100" w:type="dxa"/>
        <w:right w:w="100" w:type="dxa"/>
      </w:tblCellMar>
    </w:tblPr>
  </w:style>
  <w:style w:type="table" w:customStyle="1" w:styleId="a5">
    <w:basedOn w:val="TabelNormal"/>
    <w:tblPr>
      <w:tblStyleRowBandSize w:val="1"/>
      <w:tblStyleColBandSize w:val="1"/>
    </w:tblPr>
  </w:style>
  <w:style w:type="table" w:customStyle="1" w:styleId="a6">
    <w:basedOn w:val="TabelNormal"/>
    <w:tblPr>
      <w:tblStyleRowBandSize w:val="1"/>
      <w:tblStyleColBandSize w:val="1"/>
      <w:tblCellMar>
        <w:top w:w="100" w:type="dxa"/>
        <w:left w:w="100" w:type="dxa"/>
        <w:bottom w:w="100" w:type="dxa"/>
        <w:right w:w="100" w:type="dxa"/>
      </w:tblCellMar>
    </w:tblPr>
  </w:style>
  <w:style w:type="table" w:customStyle="1" w:styleId="a7">
    <w:basedOn w:val="TabelNormal"/>
    <w:tblPr>
      <w:tblStyleRowBandSize w:val="1"/>
      <w:tblStyleColBandSize w:val="1"/>
      <w:tblCellMar>
        <w:top w:w="100" w:type="dxa"/>
        <w:left w:w="100" w:type="dxa"/>
        <w:bottom w:w="100" w:type="dxa"/>
        <w:right w:w="100" w:type="dxa"/>
      </w:tblCellMar>
    </w:tblPr>
  </w:style>
  <w:style w:type="table" w:customStyle="1" w:styleId="a8">
    <w:basedOn w:val="TabelNormal"/>
    <w:tblPr>
      <w:tblStyleRowBandSize w:val="1"/>
      <w:tblStyleColBandSize w:val="1"/>
      <w:tblCellMar>
        <w:top w:w="100" w:type="dxa"/>
        <w:left w:w="100" w:type="dxa"/>
        <w:bottom w:w="100" w:type="dxa"/>
        <w:right w:w="100" w:type="dxa"/>
      </w:tblCellMar>
    </w:tblPr>
  </w:style>
  <w:style w:type="table" w:customStyle="1" w:styleId="a9">
    <w:basedOn w:val="TabelNormal"/>
    <w:tblPr>
      <w:tblStyleRowBandSize w:val="1"/>
      <w:tblStyleColBandSize w:val="1"/>
      <w:tblCellMar>
        <w:top w:w="100" w:type="dxa"/>
        <w:left w:w="100" w:type="dxa"/>
        <w:bottom w:w="100" w:type="dxa"/>
        <w:right w:w="100" w:type="dxa"/>
      </w:tblCellMar>
    </w:tblPr>
  </w:style>
  <w:style w:type="table" w:customStyle="1" w:styleId="aa">
    <w:basedOn w:val="TabelNormal"/>
    <w:tblPr>
      <w:tblStyleRowBandSize w:val="1"/>
      <w:tblStyleColBandSize w:val="1"/>
      <w:tblCellMar>
        <w:top w:w="100" w:type="dxa"/>
        <w:left w:w="100" w:type="dxa"/>
        <w:bottom w:w="100" w:type="dxa"/>
        <w:right w:w="100" w:type="dxa"/>
      </w:tblCellMar>
    </w:tblPr>
  </w:style>
  <w:style w:type="table" w:customStyle="1" w:styleId="ab">
    <w:basedOn w:val="TabelNormal"/>
    <w:tblPr>
      <w:tblStyleRowBandSize w:val="1"/>
      <w:tblStyleColBandSize w:val="1"/>
      <w:tblCellMar>
        <w:top w:w="100" w:type="dxa"/>
        <w:left w:w="100" w:type="dxa"/>
        <w:bottom w:w="100" w:type="dxa"/>
        <w:right w:w="100" w:type="dxa"/>
      </w:tblCellMar>
    </w:tblPr>
  </w:style>
  <w:style w:type="table" w:customStyle="1" w:styleId="ac">
    <w:basedOn w:val="TabelNormal"/>
    <w:tblPr>
      <w:tblStyleRowBandSize w:val="1"/>
      <w:tblStyleColBandSize w:val="1"/>
      <w:tblCellMar>
        <w:top w:w="100" w:type="dxa"/>
        <w:left w:w="100" w:type="dxa"/>
        <w:bottom w:w="100" w:type="dxa"/>
        <w:right w:w="100" w:type="dxa"/>
      </w:tblCellMar>
    </w:tblPr>
  </w:style>
  <w:style w:type="table" w:customStyle="1" w:styleId="ad">
    <w:basedOn w:val="TabelNormal"/>
    <w:tblPr>
      <w:tblStyleRowBandSize w:val="1"/>
      <w:tblStyleColBandSize w:val="1"/>
      <w:tblCellMar>
        <w:top w:w="100" w:type="dxa"/>
        <w:left w:w="100" w:type="dxa"/>
        <w:bottom w:w="100" w:type="dxa"/>
        <w:right w:w="100" w:type="dxa"/>
      </w:tblCellMar>
    </w:tblPr>
  </w:style>
  <w:style w:type="table" w:customStyle="1" w:styleId="ae">
    <w:basedOn w:val="TabelNormal"/>
    <w:tblPr>
      <w:tblStyleRowBandSize w:val="1"/>
      <w:tblStyleColBandSize w:val="1"/>
    </w:tblPr>
  </w:style>
  <w:style w:type="character" w:customStyle="1" w:styleId="Titlu2Caracter">
    <w:name w:val="Titlu 2 Caracter"/>
    <w:basedOn w:val="Fontdeparagrafimplicit"/>
    <w:link w:val="Titlu2"/>
    <w:uiPriority w:val="9"/>
    <w:rsid w:val="00CB38B4"/>
    <w:rPr>
      <w:rFonts w:ascii="Calibri Light" w:hAnsi="Calibri Light"/>
      <w:b/>
      <w:bCs/>
      <w:i/>
      <w:iCs/>
      <w:color w:val="003399"/>
      <w:position w:val="-1"/>
      <w:sz w:val="28"/>
      <w:szCs w:val="28"/>
    </w:rPr>
  </w:style>
  <w:style w:type="character" w:customStyle="1" w:styleId="Titlu3Caracter">
    <w:name w:val="Titlu 3 Caracter"/>
    <w:basedOn w:val="Fontdeparagrafimplicit"/>
    <w:link w:val="Titlu3"/>
    <w:uiPriority w:val="9"/>
    <w:rsid w:val="008F7B0B"/>
    <w:rPr>
      <w:b/>
      <w:bCs/>
      <w:position w:val="-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g"/><Relationship Id="rId117" Type="http://schemas.openxmlformats.org/officeDocument/2006/relationships/footer" Target="footer2.xml"/><Relationship Id="rId21" Type="http://schemas.openxmlformats.org/officeDocument/2006/relationships/image" Target="media/image4.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90.png"/><Relationship Id="rId16" Type="http://schemas.openxmlformats.org/officeDocument/2006/relationships/comments" Target="comments.xml"/><Relationship Id="rId107" Type="http://schemas.openxmlformats.org/officeDocument/2006/relationships/image" Target="media/image85.png"/><Relationship Id="rId11" Type="http://schemas.openxmlformats.org/officeDocument/2006/relationships/hyperlink" Target="mailto:adrian.trofinov@epg.ro" TargetMode="External"/><Relationship Id="rId37" Type="http://schemas.openxmlformats.org/officeDocument/2006/relationships/image" Target="media/image84.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5.jpg"/><Relationship Id="rId27" Type="http://schemas.openxmlformats.org/officeDocument/2006/relationships/image" Target="media/image10.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91.png"/><Relationship Id="rId118" Type="http://schemas.openxmlformats.org/officeDocument/2006/relationships/header" Target="header3.xm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yperlink" Target="mailto:calin.prodea@epg.ro" TargetMode="External"/><Relationship Id="rId17" Type="http://schemas.microsoft.com/office/2011/relationships/commentsExtended" Target="commentsExtended.xml"/><Relationship Id="rId38" Type="http://schemas.openxmlformats.org/officeDocument/2006/relationships/image" Target="media/image82.png"/><Relationship Id="rId59" Type="http://schemas.openxmlformats.org/officeDocument/2006/relationships/image" Target="media/image35.png"/><Relationship Id="rId103" Type="http://schemas.openxmlformats.org/officeDocument/2006/relationships/image" Target="media/image79.png"/><Relationship Id="rId108" Type="http://schemas.openxmlformats.org/officeDocument/2006/relationships/image" Target="media/image86.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6.jpg"/><Relationship Id="rId28" Type="http://schemas.openxmlformats.org/officeDocument/2006/relationships/image" Target="media/image11.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3.png"/><Relationship Id="rId114" Type="http://schemas.openxmlformats.org/officeDocument/2006/relationships/header" Target="header1.xml"/><Relationship Id="rId119" Type="http://schemas.openxmlformats.org/officeDocument/2006/relationships/footer" Target="footer3.xml"/><Relationship Id="rId10" Type="http://schemas.openxmlformats.org/officeDocument/2006/relationships/hyperlink" Target="mailto:horia.garlonta@epg.ro" TargetMode="External"/><Relationship Id="rId31" Type="http://schemas.openxmlformats.org/officeDocument/2006/relationships/image" Target="media/image14.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yperlink" Target="mailto:dragos.vasile@epg.ro" TargetMode="External"/><Relationship Id="rId13" Type="http://schemas.openxmlformats.org/officeDocument/2006/relationships/hyperlink" Target="mailto:radu.pintilie@epg.ro" TargetMode="External"/><Relationship Id="rId18" Type="http://schemas.microsoft.com/office/2016/09/relationships/commentsIds" Target="commentsIds.xml"/><Relationship Id="rId39" Type="http://schemas.openxmlformats.org/officeDocument/2006/relationships/image" Target="media/image15.png"/><Relationship Id="rId109" Type="http://schemas.openxmlformats.org/officeDocument/2006/relationships/image" Target="media/image87.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jp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8.png"/><Relationship Id="rId115" Type="http://schemas.openxmlformats.org/officeDocument/2006/relationships/header" Target="header2.xml"/><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image" Target="media/image3.emf"/><Relationship Id="rId14" Type="http://schemas.openxmlformats.org/officeDocument/2006/relationships/hyperlink" Target="mailto:georgiana.vladulescu@inovium.ro" TargetMode="External"/><Relationship Id="rId30" Type="http://schemas.openxmlformats.org/officeDocument/2006/relationships/image" Target="media/image13.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image" Target="media/image1.jp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8.jpg"/><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footer" Target="footer1.xml"/><Relationship Id="rId20" Type="http://schemas.openxmlformats.org/officeDocument/2006/relationships/oleObject" Target="embeddings/oleObject1.bin"/><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9.png"/></Relationships>
</file>

<file path=word/_rels/header2.xml.rels><?xml version="1.0" encoding="UTF-8" standalone="yes"?>
<Relationships xmlns="http://schemas.openxmlformats.org/package/2006/relationships"><Relationship Id="rId1" Type="http://schemas.openxmlformats.org/officeDocument/2006/relationships/image" Target="media/image9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mtuf61uQdDwZXYKIbEI8U82FcGA==">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722</TotalTime>
  <Pages>1</Pages>
  <Words>19015</Words>
  <Characters>108386</Characters>
  <Application>Microsoft Office Word</Application>
  <DocSecurity>0</DocSecurity>
  <Lines>903</Lines>
  <Paragraphs>254</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127147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Horia Garlonta</dc:creator>
  <cp:lastModifiedBy>Adrian Trofinov</cp:lastModifiedBy>
  <cp:revision>26</cp:revision>
  <dcterms:created xsi:type="dcterms:W3CDTF">2023-04-18T14:35:00Z</dcterms:created>
  <dcterms:modified xsi:type="dcterms:W3CDTF">2023-08-18T11:31:00Z</dcterms:modified>
</cp:coreProperties>
</file>